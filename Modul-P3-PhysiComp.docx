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C734EE" w14:textId="2CCBF1E2" w:rsidR="008F2FFA" w:rsidRPr="00543DFF" w:rsidRDefault="00B66454" w:rsidP="00D54D6A">
      <w:pPr>
        <w:pStyle w:val="Heading1"/>
      </w:pPr>
      <w:r w:rsidRPr="00543DFF">
        <w:t>P3</w:t>
      </w:r>
      <w:r w:rsidR="008F2FFA" w:rsidRPr="00543DFF">
        <w:t xml:space="preserve">: </w:t>
      </w:r>
      <w:r w:rsidRPr="00543DFF">
        <w:t>Physical Computing</w:t>
      </w:r>
    </w:p>
    <w:p w14:paraId="754645C1" w14:textId="77777777" w:rsidR="008F2FFA" w:rsidRPr="00543DFF" w:rsidRDefault="008F2FFA" w:rsidP="008F2FFA">
      <w:pPr>
        <w:pStyle w:val="Heading2"/>
      </w:pPr>
      <w:r w:rsidRPr="00543DFF">
        <w:t>Einordnung</w:t>
      </w:r>
    </w:p>
    <w:p w14:paraId="7B9D79E5" w14:textId="77777777" w:rsidR="00B66454" w:rsidRPr="00543DFF" w:rsidRDefault="00B66454" w:rsidP="00B66454">
      <w:pPr>
        <w:pStyle w:val="Heading3"/>
      </w:pPr>
      <w:r w:rsidRPr="00543DFF">
        <w:t>Modul</w:t>
      </w:r>
    </w:p>
    <w:p w14:paraId="635A4950" w14:textId="786B4101" w:rsidR="00B66454" w:rsidRPr="00543DFF" w:rsidRDefault="00B66454" w:rsidP="00B66454">
      <w:r w:rsidRPr="00543DFF">
        <w:t xml:space="preserve">P3 </w:t>
      </w:r>
      <w:r w:rsidRPr="00645041">
        <w:rPr>
          <w:bCs/>
          <w:lang w:val="en-US"/>
        </w:rPr>
        <w:t>Digitaler Wandel im Alltag</w:t>
      </w:r>
    </w:p>
    <w:p w14:paraId="19BB7D79" w14:textId="77777777" w:rsidR="00B66454" w:rsidRPr="00543DFF" w:rsidRDefault="00B66454" w:rsidP="00B66454">
      <w:pPr>
        <w:pStyle w:val="Heading3"/>
      </w:pPr>
      <w:r w:rsidRPr="00543DFF">
        <w:t>Kompetenzbereich</w:t>
      </w:r>
    </w:p>
    <w:p w14:paraId="17872B2F" w14:textId="78A8CC43" w:rsidR="00B66454" w:rsidRPr="00543DFF" w:rsidRDefault="00B66454" w:rsidP="00B66454">
      <w:r w:rsidRPr="00543DFF">
        <w:t>Nachempfinden der Funktion einfacher digitaler (Haushalts-)Geräte durch Programmierung von Mikrocontrollern</w:t>
      </w:r>
    </w:p>
    <w:p w14:paraId="6C5B8F42" w14:textId="77777777" w:rsidR="00B66454" w:rsidRPr="00543DFF" w:rsidRDefault="00B66454" w:rsidP="00B66454">
      <w:pPr>
        <w:pStyle w:val="Heading3"/>
      </w:pPr>
      <w:r w:rsidRPr="00543DFF">
        <w:t>Thema/Inhalt</w:t>
      </w:r>
    </w:p>
    <w:p w14:paraId="0F93D9F4" w14:textId="6B029DD3" w:rsidR="00B66454" w:rsidRPr="00543DFF" w:rsidRDefault="00606C88" w:rsidP="0079495F">
      <w:proofErr w:type="spellStart"/>
      <w:r w:rsidRPr="00543DFF">
        <w:t>Physical</w:t>
      </w:r>
      <w:proofErr w:type="spellEnd"/>
      <w:r w:rsidRPr="00543DFF">
        <w:t xml:space="preserve"> Computing ist das kreative Gestalten und Entwickeln interaktiver Objekte und Installationen, die als programmierte, greifbare Artefakte mittels Sensoren (z.B. Lautstärkemesser, Helligkeitssensoren) und Aktoren (z.B. Servomotoren, LEDs) mit ihrer Umwelt kommunizieren. </w:t>
      </w:r>
      <w:proofErr w:type="spellStart"/>
      <w:r w:rsidR="0086663B" w:rsidRPr="00543DFF">
        <w:t>Physical</w:t>
      </w:r>
      <w:proofErr w:type="spellEnd"/>
      <w:r w:rsidR="0086663B" w:rsidRPr="00543DFF">
        <w:t xml:space="preserve"> Computing als gestaltungsorientierte Herangehensweise an die Programmierung von Mikrocontrollern in eingebetteten Systemen</w:t>
      </w:r>
      <w:r w:rsidR="0079495F" w:rsidRPr="00543DFF">
        <w:t xml:space="preserve"> forciert die Beschäftigung mit folgenden Inhalten:</w:t>
      </w:r>
    </w:p>
    <w:p w14:paraId="57868003" w14:textId="6F0EAD5C" w:rsidR="0086663B" w:rsidRPr="00543DFF" w:rsidRDefault="0079495F" w:rsidP="000A5EEE">
      <w:pPr>
        <w:pStyle w:val="EinzugListe"/>
      </w:pPr>
      <w:r w:rsidRPr="00543DFF">
        <w:t>Struktur und Eigenschaften einfacher eingebetteter Systeme (z.</w:t>
      </w:r>
      <w:r w:rsidR="008705BF" w:rsidRPr="00543DFF">
        <w:t> </w:t>
      </w:r>
      <w:r w:rsidRPr="00543DFF">
        <w:t xml:space="preserve">B. </w:t>
      </w:r>
      <w:r w:rsidR="005C1A83" w:rsidRPr="00543DFF">
        <w:t>Sensorik, Aktorik,</w:t>
      </w:r>
      <w:r w:rsidRPr="00543DFF">
        <w:t xml:space="preserve"> </w:t>
      </w:r>
      <w:r w:rsidR="0086663B" w:rsidRPr="00543DFF">
        <w:t>Datenerfassung</w:t>
      </w:r>
      <w:r w:rsidRPr="00543DFF">
        <w:t>)</w:t>
      </w:r>
    </w:p>
    <w:p w14:paraId="55CBCD71" w14:textId="7AA8D27E" w:rsidR="0079495F" w:rsidRPr="00543DFF" w:rsidRDefault="0079495F" w:rsidP="000A5EEE">
      <w:pPr>
        <w:pStyle w:val="EinzugListe"/>
      </w:pPr>
      <w:r w:rsidRPr="00543DFF">
        <w:t xml:space="preserve">Praktiken der Arbeit mit eingebetteten Systemen (z. B. </w:t>
      </w:r>
      <w:proofErr w:type="spellStart"/>
      <w:r w:rsidRPr="00543DFF">
        <w:t>Prototyping</w:t>
      </w:r>
      <w:proofErr w:type="spellEnd"/>
      <w:r w:rsidRPr="00543DFF">
        <w:t xml:space="preserve">, </w:t>
      </w:r>
      <w:proofErr w:type="spellStart"/>
      <w:r w:rsidRPr="00543DFF">
        <w:t>Tinkering</w:t>
      </w:r>
      <w:proofErr w:type="spellEnd"/>
      <w:r w:rsidRPr="00543DFF">
        <w:t>)</w:t>
      </w:r>
    </w:p>
    <w:p w14:paraId="0B0B25EA" w14:textId="0B2A2832" w:rsidR="00510C59" w:rsidRPr="00543DFF" w:rsidRDefault="00305CFF" w:rsidP="00510C59">
      <w:pPr>
        <w:pStyle w:val="EinzugListe"/>
      </w:pPr>
      <w:r w:rsidRPr="00543DFF">
        <w:t xml:space="preserve">Programmierung: algorithmische Grundstrukturen, Operatoren, </w:t>
      </w:r>
      <w:r w:rsidR="008705BF" w:rsidRPr="00543DFF">
        <w:t xml:space="preserve">Parallelität, </w:t>
      </w:r>
      <w:proofErr w:type="spellStart"/>
      <w:r w:rsidR="008705BF" w:rsidRPr="00543DFF">
        <w:t>Liveness</w:t>
      </w:r>
      <w:proofErr w:type="spellEnd"/>
    </w:p>
    <w:p w14:paraId="7C3C62B5" w14:textId="3357E27F" w:rsidR="0086663B" w:rsidRPr="00543DFF" w:rsidRDefault="00510C59" w:rsidP="003E3C8A">
      <w:pPr>
        <w:pStyle w:val="EinzugListe"/>
      </w:pPr>
      <w:r w:rsidRPr="00543DFF">
        <w:t>Anknüpfungspunkte</w:t>
      </w:r>
      <w:r w:rsidR="0086663B" w:rsidRPr="00543DFF">
        <w:t xml:space="preserve">: </w:t>
      </w:r>
      <w:r w:rsidR="003E3C8A" w:rsidRPr="00543DFF">
        <w:t xml:space="preserve">Ziele, Anforderungen und Herausforderungen bei der Arbeit mit eingebetteten Systemen (z. B. Systemqualität, Echtzeitanforderungen), </w:t>
      </w:r>
      <w:r w:rsidRPr="00543DFF">
        <w:t>Vernetzung eingebetteter Systeme</w:t>
      </w:r>
      <w:r w:rsidR="003E3C8A" w:rsidRPr="00543DFF">
        <w:t xml:space="preserve"> (</w:t>
      </w:r>
      <w:r w:rsidR="0086663B" w:rsidRPr="00543DFF">
        <w:t xml:space="preserve">Internet </w:t>
      </w:r>
      <w:proofErr w:type="spellStart"/>
      <w:r w:rsidR="0086663B" w:rsidRPr="00543DFF">
        <w:t>of</w:t>
      </w:r>
      <w:proofErr w:type="spellEnd"/>
      <w:r w:rsidR="0086663B" w:rsidRPr="00543DFF">
        <w:t xml:space="preserve"> Things, Smart Home, </w:t>
      </w:r>
      <w:proofErr w:type="gramStart"/>
      <w:r w:rsidR="0086663B" w:rsidRPr="00543DFF">
        <w:t>Smart</w:t>
      </w:r>
      <w:proofErr w:type="gramEnd"/>
      <w:r w:rsidR="0086663B" w:rsidRPr="00543DFF">
        <w:t xml:space="preserve"> City</w:t>
      </w:r>
      <w:r w:rsidR="003E3C8A" w:rsidRPr="00543DFF">
        <w:t>)</w:t>
      </w:r>
    </w:p>
    <w:p w14:paraId="4D98E25A" w14:textId="774E03DB" w:rsidR="00964BBC" w:rsidRPr="00543DFF" w:rsidRDefault="00964BBC" w:rsidP="00964BBC">
      <w:r w:rsidRPr="00543DFF">
        <w:t xml:space="preserve">Auf grundlegendem Kompetenzniveau bedeutet das, dass die Lernenden zwischen analogen und digitalen Ein- und Ausgängen unterscheiden können und diese zweckmäßig für analoge und digitale Sensoren (z.B. Lichtwiderstand, Temperatursensor, Potentiometer, Berührungssensor) und Aktoren (z.B. LEDs, Servomotoren und Piezo-Summer) eines vorgegebenen </w:t>
      </w:r>
      <w:proofErr w:type="spellStart"/>
      <w:r w:rsidRPr="00543DFF">
        <w:t>Physical</w:t>
      </w:r>
      <w:proofErr w:type="spellEnd"/>
      <w:r w:rsidRPr="00543DFF">
        <w:t>-Computing-Baukastens verwenden. Hierfür müssen sie in der Lage sein, Operatoren und Kontrollstrukturen (Sequenzen, Schleife</w:t>
      </w:r>
      <w:r w:rsidR="00963906">
        <w:t>n</w:t>
      </w:r>
      <w:r w:rsidRPr="00543DFF">
        <w:t>, bedingte Verzweigung</w:t>
      </w:r>
      <w:r w:rsidR="00963906">
        <w:t>en, Variablen</w:t>
      </w:r>
      <w:r w:rsidRPr="00543DFF">
        <w:t xml:space="preserve">) </w:t>
      </w:r>
      <w:r w:rsidR="00A75A7F" w:rsidRPr="00543DFF">
        <w:t xml:space="preserve">in einer Programmiersprache </w:t>
      </w:r>
      <w:r w:rsidRPr="00543DFF">
        <w:t>sachgemäß zu verwenden, sowie sich die Bedeutung und Funktion von speziellen Blöcken zur Ansteuerung der Hardwarekomponenten mit den bereitgestellten Materialien zu erschließen.</w:t>
      </w:r>
    </w:p>
    <w:p w14:paraId="361D2C99" w14:textId="77777777" w:rsidR="00B66454" w:rsidRPr="00543DFF" w:rsidRDefault="00B66454" w:rsidP="00B66454">
      <w:pPr>
        <w:pStyle w:val="Heading3"/>
      </w:pPr>
      <w:r w:rsidRPr="00543DFF">
        <w:t>Bezüge zu anderen Fächern</w:t>
      </w:r>
    </w:p>
    <w:p w14:paraId="211DF701" w14:textId="363634D1" w:rsidR="00B66454" w:rsidRPr="00543DFF" w:rsidRDefault="00B66454" w:rsidP="000A5EEE">
      <w:pPr>
        <w:pStyle w:val="EinzugListe"/>
      </w:pPr>
      <w:r w:rsidRPr="00543DFF">
        <w:t>Informatik (Informatik</w:t>
      </w:r>
      <w:r w:rsidR="0079495F" w:rsidRPr="00543DFF">
        <w:t xml:space="preserve">systeme, </w:t>
      </w:r>
      <w:r w:rsidR="005C1A83" w:rsidRPr="00543DFF">
        <w:t>Leben in und mit vernetzten Systemen</w:t>
      </w:r>
      <w:r w:rsidR="0079495F" w:rsidRPr="00543DFF">
        <w:t xml:space="preserve">, Information und Daten, </w:t>
      </w:r>
      <w:r w:rsidR="005C1A83" w:rsidRPr="00543DFF">
        <w:t xml:space="preserve">Algorithmisches </w:t>
      </w:r>
      <w:r w:rsidR="0079495F" w:rsidRPr="00543DFF">
        <w:t>Problemlösen</w:t>
      </w:r>
      <w:r w:rsidR="005C1A83" w:rsidRPr="00543DFF">
        <w:t xml:space="preserve">, </w:t>
      </w:r>
      <w:proofErr w:type="spellStart"/>
      <w:r w:rsidR="005C1A83" w:rsidRPr="00543DFF">
        <w:t>Physical</w:t>
      </w:r>
      <w:proofErr w:type="spellEnd"/>
      <w:r w:rsidR="005C1A83" w:rsidRPr="00543DFF">
        <w:t xml:space="preserve"> Computing</w:t>
      </w:r>
      <w:r w:rsidRPr="00543DFF">
        <w:t>)</w:t>
      </w:r>
    </w:p>
    <w:p w14:paraId="50256894" w14:textId="13B1A2D3" w:rsidR="00CE250F" w:rsidRPr="00543DFF" w:rsidRDefault="003422E1" w:rsidP="000A5EEE">
      <w:pPr>
        <w:pStyle w:val="EinzugListe"/>
      </w:pPr>
      <w:r w:rsidRPr="00543DFF">
        <w:t>Physik (</w:t>
      </w:r>
      <w:r w:rsidR="0025512A" w:rsidRPr="00543DFF">
        <w:t>Elektronik</w:t>
      </w:r>
      <w:r w:rsidR="004924A6" w:rsidRPr="00543DFF">
        <w:t>, insb. Sensoren, Messwerterfassung</w:t>
      </w:r>
      <w:r w:rsidRPr="00543DFF">
        <w:t xml:space="preserve">) </w:t>
      </w:r>
    </w:p>
    <w:p w14:paraId="542AC5E1" w14:textId="42FF1DC2" w:rsidR="0079495F" w:rsidRPr="00543DFF" w:rsidRDefault="0079495F" w:rsidP="000A5EEE">
      <w:pPr>
        <w:pStyle w:val="EinzugListe"/>
      </w:pPr>
      <w:r w:rsidRPr="00543DFF">
        <w:t>Kunst</w:t>
      </w:r>
      <w:r w:rsidR="003422E1" w:rsidRPr="00543DFF">
        <w:t xml:space="preserve"> (</w:t>
      </w:r>
      <w:r w:rsidR="00CE250F" w:rsidRPr="00543DFF">
        <w:t>Bauen und Konstruieren, Plastisches Gestalten, Inszenieren, Materialien</w:t>
      </w:r>
      <w:r w:rsidR="003422E1" w:rsidRPr="00543DFF">
        <w:t>)</w:t>
      </w:r>
    </w:p>
    <w:p w14:paraId="15999DE9" w14:textId="77777777" w:rsidR="00B66454" w:rsidRPr="00543DFF" w:rsidRDefault="00B66454" w:rsidP="00B66454">
      <w:pPr>
        <w:pStyle w:val="Heading3"/>
      </w:pPr>
      <w:r w:rsidRPr="00543DFF">
        <w:t>Standards</w:t>
      </w:r>
    </w:p>
    <w:p w14:paraId="414B9E21" w14:textId="137D97B3" w:rsidR="00B66454" w:rsidRPr="00543DFF" w:rsidRDefault="00B66454" w:rsidP="00B66454">
      <w:r w:rsidRPr="00543DFF">
        <w:t>Im Rahmen des Unterrichtsbeispiels werden gemäß Kapitel 2 des Curriculums insbesondere die folgenden abschlussorientierten Standards gefördert:</w:t>
      </w:r>
    </w:p>
    <w:p w14:paraId="54315AC2" w14:textId="2E7BA446" w:rsidR="008A5B86" w:rsidRPr="00543DFF" w:rsidRDefault="008A5B86" w:rsidP="00B66454">
      <w:pPr>
        <w:rPr>
          <w:rStyle w:val="Strong"/>
        </w:rPr>
      </w:pPr>
      <w:r w:rsidRPr="00543DFF">
        <w:rPr>
          <w:rStyle w:val="Strong"/>
        </w:rPr>
        <w:t>Fachwissen sachgerecht nutzen</w:t>
      </w:r>
    </w:p>
    <w:p w14:paraId="1605169F" w14:textId="71A2D300" w:rsidR="008A5B86" w:rsidRPr="00543DFF" w:rsidRDefault="008A5B86" w:rsidP="00B66454">
      <w:r w:rsidRPr="00543DFF">
        <w:t>Die Schülerinnen und Schüler …</w:t>
      </w:r>
    </w:p>
    <w:p w14:paraId="0E85A3D5" w14:textId="5CA5EDAC" w:rsidR="008A5B86" w:rsidRPr="00543DFF" w:rsidRDefault="008A5B86" w:rsidP="008A5B86">
      <w:pPr>
        <w:pStyle w:val="EinzugListe"/>
      </w:pPr>
      <w:r w:rsidRPr="00543DFF">
        <w:lastRenderedPageBreak/>
        <w:t>…beschreiben Funktionsweise und Anwendungsmöglichkeiten einzelner digitaler Technologien.</w:t>
      </w:r>
    </w:p>
    <w:p w14:paraId="27E51EE8" w14:textId="618C2145" w:rsidR="008A5B86" w:rsidRPr="00543DFF" w:rsidRDefault="008A5B86" w:rsidP="008A5B86">
      <w:pPr>
        <w:pStyle w:val="EinzugListe"/>
      </w:pPr>
      <w:r w:rsidRPr="00543DFF">
        <w:t>…wenden die Prinzipien Digitaler Welten (Vernetztheit, Interaktivität, Integration) an.</w:t>
      </w:r>
    </w:p>
    <w:p w14:paraId="2438B4C5" w14:textId="77777777" w:rsidR="008A5B86" w:rsidRPr="00543DFF" w:rsidRDefault="008A5B86" w:rsidP="008A5B86">
      <w:pPr>
        <w:ind w:right="113"/>
        <w:rPr>
          <w:rStyle w:val="Strong"/>
        </w:rPr>
      </w:pPr>
      <w:r w:rsidRPr="00543DFF">
        <w:rPr>
          <w:rStyle w:val="Strong"/>
        </w:rPr>
        <w:t>Methoden der Gestaltung und Nutzung von Digitalen Welten zielgerecht einsetzen</w:t>
      </w:r>
    </w:p>
    <w:p w14:paraId="5D59E529" w14:textId="0F1429AC" w:rsidR="008A5B86" w:rsidRPr="00543DFF" w:rsidRDefault="008A5B86" w:rsidP="00A75A7F">
      <w:r w:rsidRPr="00543DFF">
        <w:t xml:space="preserve">Die Schülerinnen und Schüler nutzen kreative oder systematische Verfahren (z.B. Brainstorming, </w:t>
      </w:r>
      <w:proofErr w:type="spellStart"/>
      <w:r w:rsidRPr="00543DFF">
        <w:t>Metaplan</w:t>
      </w:r>
      <w:proofErr w:type="spellEnd"/>
      <w:r w:rsidRPr="00543DFF">
        <w:t xml:space="preserve">, Design </w:t>
      </w:r>
      <w:proofErr w:type="spellStart"/>
      <w:r w:rsidRPr="00543DFF">
        <w:t>Thinking</w:t>
      </w:r>
      <w:proofErr w:type="spellEnd"/>
      <w:r w:rsidRPr="00543DFF">
        <w:t>, Business Modell Canvas) zur Eingrenzung von möglichen Interessengebieten und Identifikation von innovativen Geschäftsideen bei der Planung und Durchführung eigener digitaler Projekte.</w:t>
      </w:r>
    </w:p>
    <w:p w14:paraId="22C3A65A" w14:textId="1649D51C" w:rsidR="008F2FFA" w:rsidRPr="00543DFF" w:rsidRDefault="008F2FFA" w:rsidP="008F2FFA">
      <w:pPr>
        <w:pStyle w:val="Heading2"/>
      </w:pPr>
      <w:r w:rsidRPr="00543DFF">
        <w:t>Didaktische Hinweise</w:t>
      </w:r>
    </w:p>
    <w:p w14:paraId="7DF1B1BA" w14:textId="65A5B366" w:rsidR="00A3745A" w:rsidRPr="00543DFF" w:rsidRDefault="00983FE4" w:rsidP="00A3745A">
      <w:r w:rsidRPr="00543DFF">
        <w:t>Es besteht weitgehend Einigkeit darüber, dass intrinsische Motivation und Kreativität wichtige Komponenten erfolgreichen Lernens darstellen</w:t>
      </w:r>
      <w:r w:rsidR="00263D46" w:rsidRPr="00543DFF">
        <w:t>.</w:t>
      </w:r>
      <w:r w:rsidRPr="00543DFF">
        <w:t xml:space="preserve"> </w:t>
      </w:r>
      <w:r w:rsidR="00263D46" w:rsidRPr="00543DFF">
        <w:t xml:space="preserve">Dies lässt </w:t>
      </w:r>
      <w:r w:rsidRPr="00543DFF">
        <w:t xml:space="preserve">sich auch in der </w:t>
      </w:r>
      <w:proofErr w:type="spellStart"/>
      <w:r w:rsidRPr="00543DFF">
        <w:t>konstrukti</w:t>
      </w:r>
      <w:r w:rsidR="00963906">
        <w:t>on</w:t>
      </w:r>
      <w:r w:rsidRPr="00543DFF">
        <w:t>istischen</w:t>
      </w:r>
      <w:proofErr w:type="spellEnd"/>
      <w:r w:rsidRPr="00543DFF">
        <w:t xml:space="preserve"> Lerntheorie erkennen</w:t>
      </w:r>
      <w:r w:rsidR="000A5EEE" w:rsidRPr="00543DFF">
        <w:t>, welche das Erschaffen persönlich relevanter Artefakte als Kernidee fokussiert.</w:t>
      </w:r>
      <w:r w:rsidR="00B17AE8" w:rsidRPr="00543DFF">
        <w:t xml:space="preserve"> </w:t>
      </w:r>
      <w:r w:rsidRPr="00543DFF">
        <w:t>Die</w:t>
      </w:r>
      <w:r w:rsidR="00BE2461" w:rsidRPr="00543DFF">
        <w:t xml:space="preserve"> hier vorgestellte</w:t>
      </w:r>
      <w:r w:rsidRPr="00543DFF">
        <w:t xml:space="preserve"> Unterrichts</w:t>
      </w:r>
      <w:r w:rsidR="00BE2461" w:rsidRPr="00543DFF">
        <w:t xml:space="preserve">reihe </w:t>
      </w:r>
      <w:r w:rsidRPr="00543DFF">
        <w:t xml:space="preserve">wurde mit dem Ziel entwickelt, </w:t>
      </w:r>
      <w:r w:rsidR="00BE2461" w:rsidRPr="00543DFF">
        <w:t xml:space="preserve">diese Aspekte </w:t>
      </w:r>
      <w:r w:rsidRPr="00543DFF">
        <w:t xml:space="preserve">zu fördern und zu verbinden. </w:t>
      </w:r>
      <w:r w:rsidR="00BE2461" w:rsidRPr="00543DFF">
        <w:t>Damit einhergehend</w:t>
      </w:r>
      <w:r w:rsidR="00B17AE8" w:rsidRPr="00543DFF">
        <w:t xml:space="preserve"> </w:t>
      </w:r>
      <w:r w:rsidR="00BE2461" w:rsidRPr="00543DFF">
        <w:t>ist</w:t>
      </w:r>
      <w:r w:rsidR="00B17AE8" w:rsidRPr="00543DFF">
        <w:t xml:space="preserve"> auch die Idee des</w:t>
      </w:r>
      <w:r w:rsidR="00A3745A" w:rsidRPr="00543DFF">
        <w:t xml:space="preserve"> </w:t>
      </w:r>
      <w:r w:rsidR="00B17AE8" w:rsidRPr="00543DFF">
        <w:rPr>
          <w:i/>
          <w:iCs/>
        </w:rPr>
        <w:t>informatischen Töpferns</w:t>
      </w:r>
      <w:r w:rsidR="00A3745A" w:rsidRPr="00543DFF">
        <w:t xml:space="preserve"> </w:t>
      </w:r>
      <w:r w:rsidR="00B17AE8" w:rsidRPr="00543DFF">
        <w:t xml:space="preserve">maßgebend: </w:t>
      </w:r>
      <w:proofErr w:type="spellStart"/>
      <w:r w:rsidR="00B17AE8" w:rsidRPr="00543DFF">
        <w:t>Physical</w:t>
      </w:r>
      <w:proofErr w:type="spellEnd"/>
      <w:r w:rsidR="00B17AE8" w:rsidRPr="00543DFF">
        <w:t xml:space="preserve"> Computing ermöglicht Lernenden, </w:t>
      </w:r>
      <w:r w:rsidR="00BE2461" w:rsidRPr="00543DFF">
        <w:t>selbst hergestellte und programmierte digitale, interaktive Artefakte aus der Schule mit nach Hause zu bringen,</w:t>
      </w:r>
      <w:r w:rsidR="00B17AE8" w:rsidRPr="00543DFF">
        <w:t xml:space="preserve"> die ihrer eigenen Vorstellung entstammen und</w:t>
      </w:r>
      <w:r w:rsidR="00BE2461" w:rsidRPr="00543DFF">
        <w:t xml:space="preserve"> die </w:t>
      </w:r>
      <w:r w:rsidR="00B17AE8" w:rsidRPr="00543DFF">
        <w:t>sie mit Stolz anderen vorführen und mit ihnen diskutieren können</w:t>
      </w:r>
      <w:r w:rsidR="00A3745A" w:rsidRPr="00543DFF">
        <w:t>.</w:t>
      </w:r>
    </w:p>
    <w:p w14:paraId="7B9BF481" w14:textId="1B371F69" w:rsidR="00AD1917" w:rsidRPr="00543DFF" w:rsidRDefault="00CE1327" w:rsidP="00B43CDB">
      <w:r w:rsidRPr="00543DFF">
        <w:t xml:space="preserve">Um den Schülerinnen und Schülern einen Einblick in </w:t>
      </w:r>
      <w:r w:rsidR="00AD1917" w:rsidRPr="00543DFF">
        <w:t>gängige Arbeitsweise der Informatik</w:t>
      </w:r>
      <w:r w:rsidRPr="00543DFF">
        <w:t xml:space="preserve"> zu geben, </w:t>
      </w:r>
      <w:r w:rsidR="00B43CDB" w:rsidRPr="00543DFF">
        <w:t>mündet die Unterrichtsreihe in ein Projekt, in dem die Lernenden mit einzelnen Elementen agiler Methoden der Softwareentwicklung arbeiten (u. a. Ideensammlung, Nutzung eines Projektboards, zyklische Iterationen in der Projektarbeit, Pair-</w:t>
      </w:r>
      <w:proofErr w:type="spellStart"/>
      <w:r w:rsidR="00B43CDB" w:rsidRPr="00543DFF">
        <w:t>Programming</w:t>
      </w:r>
      <w:proofErr w:type="spellEnd"/>
      <w:r w:rsidR="00B43CDB" w:rsidRPr="00543DFF">
        <w:t xml:space="preserve">, Erstellung von Prototypen). Auf diese Weise werden Praktiken des Fachs mit didaktischen Zielen kombiniert, den Lernenden Methoden bereitzustellen, mit denen sie </w:t>
      </w:r>
      <w:r w:rsidR="00AD1917" w:rsidRPr="00543DFF">
        <w:t>zielgerichtet, selbstverantwortlich und selbstorganisiert</w:t>
      </w:r>
      <w:r w:rsidR="00B43CDB" w:rsidRPr="00543DFF">
        <w:t xml:space="preserve"> eine größere Aufgabe bewältigen können. In der Konzeption der Unterrichtsreihe wurden darüber hinaus die folgenden </w:t>
      </w:r>
      <w:r w:rsidR="00AD1917" w:rsidRPr="00543DFF">
        <w:t xml:space="preserve">Prinzipien für </w:t>
      </w:r>
      <w:proofErr w:type="spellStart"/>
      <w:r w:rsidR="00AD1917" w:rsidRPr="00543DFF">
        <w:t>Physical</w:t>
      </w:r>
      <w:proofErr w:type="spellEnd"/>
      <w:r w:rsidR="00AD1917" w:rsidRPr="00543DFF">
        <w:t>-Computing-Projekte im Unterricht</w:t>
      </w:r>
      <w:r w:rsidR="00B43CDB" w:rsidRPr="00543DFF">
        <w:t xml:space="preserve"> verfolgt, die fachliche und didaktische Überlegungen zusammenführen</w:t>
      </w:r>
      <w:r w:rsidR="00AD1917" w:rsidRPr="00543DFF">
        <w:t xml:space="preserve">: Integration von </w:t>
      </w:r>
      <w:proofErr w:type="spellStart"/>
      <w:r w:rsidR="00AD1917" w:rsidRPr="00543DFF">
        <w:t>Tinkering-Aktivitäten</w:t>
      </w:r>
      <w:proofErr w:type="spellEnd"/>
      <w:r w:rsidR="00AD1917" w:rsidRPr="00543DFF">
        <w:t xml:space="preserve"> in dedizierte Lernphasen, Herstellung eigener interaktiver Objekte, Entwicklung </w:t>
      </w:r>
      <w:r w:rsidR="00BE2461" w:rsidRPr="00543DFF">
        <w:t>funktionsfähiger</w:t>
      </w:r>
      <w:r w:rsidR="00AD1917" w:rsidRPr="00543DFF">
        <w:t xml:space="preserve"> Prototypen, Angebot eines interessanten Rahmens zur Anregung von Fantasie und </w:t>
      </w:r>
      <w:r w:rsidR="00BE2461" w:rsidRPr="00543DFF">
        <w:t>Kreativität</w:t>
      </w:r>
      <w:r w:rsidR="00AD1917" w:rsidRPr="00543DFF">
        <w:t>, Integration von Methoden kreativen Lernens, Verbindung technischer Aspekte mit Kunst/Basteln, Strukturierung der Arbeitsprozesse, Auswahl zielgruppenad</w:t>
      </w:r>
      <w:r w:rsidR="00BE2461" w:rsidRPr="00543DFF">
        <w:t>ä</w:t>
      </w:r>
      <w:r w:rsidR="00AD1917" w:rsidRPr="00543DFF">
        <w:t xml:space="preserve">quater und </w:t>
      </w:r>
      <w:r w:rsidR="00BE2461" w:rsidRPr="00543DFF">
        <w:t>für</w:t>
      </w:r>
      <w:r w:rsidR="00AD1917" w:rsidRPr="00543DFF">
        <w:t xml:space="preserve"> die Projekte geeigneter Werkzeuge und Materialien, kollaborative Arbeit an einer gemeinsamen Ausstellung</w:t>
      </w:r>
      <w:r w:rsidR="00016566" w:rsidRPr="00543DFF">
        <w:t xml:space="preserve"> </w:t>
      </w:r>
      <w:r w:rsidR="00AD1917" w:rsidRPr="00543DFF">
        <w:t xml:space="preserve">und </w:t>
      </w:r>
      <w:r w:rsidR="00BE2461" w:rsidRPr="00543DFF">
        <w:t>Präsentation</w:t>
      </w:r>
      <w:r w:rsidR="00AD1917" w:rsidRPr="00543DFF">
        <w:t xml:space="preserve"> der finalen Produkte. </w:t>
      </w:r>
    </w:p>
    <w:p w14:paraId="731A6041" w14:textId="756524B3" w:rsidR="006E76A9" w:rsidRPr="00543DFF" w:rsidRDefault="006E76A9" w:rsidP="006E76A9">
      <w:pPr>
        <w:pStyle w:val="Heading2"/>
      </w:pPr>
      <w:r w:rsidRPr="00543DFF">
        <w:t xml:space="preserve">Überblick über die Unterrichtsreihe </w:t>
      </w:r>
      <w:proofErr w:type="spellStart"/>
      <w:r w:rsidRPr="00543DFF">
        <w:t>Physical</w:t>
      </w:r>
      <w:proofErr w:type="spellEnd"/>
      <w:r w:rsidRPr="00543DFF">
        <w:t xml:space="preserve"> Computing </w:t>
      </w:r>
    </w:p>
    <w:p w14:paraId="4BF82253" w14:textId="09AE7F92" w:rsidR="006E76A9" w:rsidRPr="00543DFF" w:rsidRDefault="00447558" w:rsidP="006E76A9">
      <w:pPr>
        <w:pStyle w:val="Heading3"/>
      </w:pPr>
      <w:r w:rsidRPr="00543DFF">
        <w:t>Ablauf</w:t>
      </w:r>
    </w:p>
    <w:p w14:paraId="0C831C1E" w14:textId="0E491B31" w:rsidR="006E76A9" w:rsidRPr="00543DFF" w:rsidRDefault="006E76A9" w:rsidP="006E76A9">
      <w:r w:rsidRPr="00543DFF">
        <w:t>Die Unterrichtsreihe „</w:t>
      </w:r>
      <w:proofErr w:type="spellStart"/>
      <w:r w:rsidRPr="00543DFF">
        <w:t>Physical</w:t>
      </w:r>
      <w:proofErr w:type="spellEnd"/>
      <w:r w:rsidRPr="00543DFF">
        <w:t xml:space="preserve"> Computing“ gliedert sich in eine Lern- und eine Projektphase. Die Lernphase ist allgemein für </w:t>
      </w:r>
      <w:proofErr w:type="spellStart"/>
      <w:r w:rsidRPr="00543DFF">
        <w:t>Physical</w:t>
      </w:r>
      <w:proofErr w:type="spellEnd"/>
      <w:r w:rsidRPr="00543DFF">
        <w:t xml:space="preserve">-Computing-Projekte nutzbar und kann der eigentlichen Projektarbeit vorgeschaltet oder aber in diese integriert werden. </w:t>
      </w:r>
    </w:p>
    <w:p w14:paraId="117C823B" w14:textId="7D81727B" w:rsidR="00203D2D" w:rsidRPr="00543DFF" w:rsidRDefault="007267F3" w:rsidP="00203D2D">
      <w:pPr>
        <w:pStyle w:val="EinzugListe"/>
      </w:pPr>
      <w:r w:rsidRPr="00543DFF">
        <w:rPr>
          <w:i/>
          <w:iCs/>
        </w:rPr>
        <w:t xml:space="preserve">Einführung und Motivation </w:t>
      </w:r>
      <w:r w:rsidRPr="00543DFF">
        <w:rPr>
          <w:i/>
        </w:rPr>
        <w:t>(</w:t>
      </w:r>
      <w:r w:rsidR="00E9672B" w:rsidRPr="00543DFF">
        <w:rPr>
          <w:i/>
        </w:rPr>
        <w:t>1</w:t>
      </w:r>
      <w:r w:rsidRPr="00543DFF">
        <w:rPr>
          <w:i/>
        </w:rPr>
        <w:t>5 Min.)</w:t>
      </w:r>
      <w:r w:rsidR="00203D2D" w:rsidRPr="00543DFF">
        <w:rPr>
          <w:i/>
        </w:rPr>
        <w:t>:</w:t>
      </w:r>
      <w:r w:rsidR="00E9672B" w:rsidRPr="00543DFF">
        <w:t xml:space="preserve"> </w:t>
      </w:r>
      <w:r w:rsidR="00203D2D" w:rsidRPr="00543DFF">
        <w:t>D</w:t>
      </w:r>
      <w:r w:rsidR="00E9672B" w:rsidRPr="00543DFF">
        <w:t>en Schülerinnen und Schülern</w:t>
      </w:r>
      <w:r w:rsidR="00203D2D" w:rsidRPr="00543DFF">
        <w:t xml:space="preserve"> wird</w:t>
      </w:r>
      <w:r w:rsidR="00E9672B" w:rsidRPr="00543DFF">
        <w:t xml:space="preserve"> das Themengebiet vorgestellt. Sie erhalten anhand realweltlicher Beispiele eine kurze Einführung in eingebettete Systeme, Mikrocontrollerprogrammierung und </w:t>
      </w:r>
      <w:proofErr w:type="spellStart"/>
      <w:r w:rsidR="00E9672B" w:rsidRPr="00543DFF">
        <w:t>Physical</w:t>
      </w:r>
      <w:proofErr w:type="spellEnd"/>
      <w:r w:rsidR="00E9672B" w:rsidRPr="00543DFF">
        <w:t xml:space="preserve"> Computing und es werden Fotos von Schülerprojekten gezeigt</w:t>
      </w:r>
      <w:r w:rsidR="00BE2461" w:rsidRPr="00543DFF">
        <w:t xml:space="preserve"> (M1)</w:t>
      </w:r>
      <w:r w:rsidR="00E9672B" w:rsidRPr="00543DFF">
        <w:t xml:space="preserve">. </w:t>
      </w:r>
    </w:p>
    <w:p w14:paraId="31ED2F1C" w14:textId="687D305E" w:rsidR="00203D2D" w:rsidRPr="00543DFF" w:rsidRDefault="007267F3" w:rsidP="00203D2D">
      <w:pPr>
        <w:pStyle w:val="EinzugListe"/>
      </w:pPr>
      <w:r w:rsidRPr="00543DFF">
        <w:rPr>
          <w:i/>
          <w:iCs/>
        </w:rPr>
        <w:lastRenderedPageBreak/>
        <w:t xml:space="preserve">Lernphase </w:t>
      </w:r>
      <w:r w:rsidR="00C568B0" w:rsidRPr="00543DFF">
        <w:rPr>
          <w:i/>
          <w:iCs/>
        </w:rPr>
        <w:t xml:space="preserve">1 </w:t>
      </w:r>
      <w:r w:rsidRPr="00543DFF">
        <w:rPr>
          <w:i/>
        </w:rPr>
        <w:t>(</w:t>
      </w:r>
      <w:r w:rsidR="00B0182D" w:rsidRPr="00543DFF">
        <w:rPr>
          <w:i/>
        </w:rPr>
        <w:t>2</w:t>
      </w:r>
      <w:r w:rsidR="00203D2D" w:rsidRPr="00543DFF">
        <w:rPr>
          <w:i/>
        </w:rPr>
        <w:t xml:space="preserve"> Doppelstunden</w:t>
      </w:r>
      <w:r w:rsidRPr="00543DFF">
        <w:rPr>
          <w:i/>
        </w:rPr>
        <w:t>)</w:t>
      </w:r>
      <w:r w:rsidR="00203D2D" w:rsidRPr="00543DFF">
        <w:rPr>
          <w:i/>
        </w:rPr>
        <w:t>:</w:t>
      </w:r>
      <w:r w:rsidRPr="00543DFF">
        <w:t xml:space="preserve"> </w:t>
      </w:r>
      <w:r w:rsidR="0049114C" w:rsidRPr="00543DFF">
        <w:t>Im</w:t>
      </w:r>
      <w:r w:rsidRPr="00543DFF">
        <w:t xml:space="preserve"> Stationenlernen</w:t>
      </w:r>
      <w:r w:rsidR="00E9672B" w:rsidRPr="00543DFF">
        <w:t xml:space="preserve"> </w:t>
      </w:r>
      <w:r w:rsidR="00002B6B" w:rsidRPr="00543DFF">
        <w:t xml:space="preserve">findet </w:t>
      </w:r>
      <w:r w:rsidRPr="00543DFF">
        <w:t xml:space="preserve">eine detaillierte Einführung in </w:t>
      </w:r>
      <w:proofErr w:type="spellStart"/>
      <w:r w:rsidRPr="00543DFF">
        <w:t>Physical</w:t>
      </w:r>
      <w:proofErr w:type="spellEnd"/>
      <w:r w:rsidRPr="00543DFF">
        <w:t xml:space="preserve"> Computing, die </w:t>
      </w:r>
      <w:r w:rsidR="00E9672B" w:rsidRPr="00543DFF">
        <w:t xml:space="preserve">genutzten </w:t>
      </w:r>
      <w:r w:rsidRPr="00543DFF">
        <w:t xml:space="preserve">Werkzeuge und Bauteiltypen sowie die entsprechenden Programmelemente statt. </w:t>
      </w:r>
      <w:r w:rsidR="006226A0" w:rsidRPr="00543DFF">
        <w:t>Die Lernenden arbeiten zu zweit an den Stationen, die Lehrkraft unterstützt, wenn nötig</w:t>
      </w:r>
      <w:r w:rsidR="00BE2461" w:rsidRPr="00543DFF">
        <w:t xml:space="preserve"> (M2)</w:t>
      </w:r>
      <w:r w:rsidR="006226A0" w:rsidRPr="00543DFF">
        <w:t xml:space="preserve">. </w:t>
      </w:r>
    </w:p>
    <w:p w14:paraId="499D1147" w14:textId="68B9D277" w:rsidR="00664789" w:rsidRPr="00543DFF" w:rsidRDefault="00664789" w:rsidP="00203D2D">
      <w:pPr>
        <w:pStyle w:val="EinzugListe"/>
      </w:pPr>
      <w:r w:rsidRPr="00543DFF">
        <w:rPr>
          <w:i/>
          <w:iCs/>
        </w:rPr>
        <w:t>Optional: Lernphase 2 (</w:t>
      </w:r>
      <w:r w:rsidR="00A75A7F" w:rsidRPr="00543DFF">
        <w:rPr>
          <w:i/>
          <w:iCs/>
        </w:rPr>
        <w:t>3</w:t>
      </w:r>
      <w:r w:rsidRPr="00543DFF">
        <w:rPr>
          <w:i/>
          <w:iCs/>
        </w:rPr>
        <w:t xml:space="preserve"> Doppelstunden): </w:t>
      </w:r>
      <w:r w:rsidR="0049114C" w:rsidRPr="00543DFF">
        <w:rPr>
          <w:iCs/>
        </w:rPr>
        <w:t>I</w:t>
      </w:r>
      <w:r w:rsidRPr="00543DFF">
        <w:rPr>
          <w:iCs/>
        </w:rPr>
        <w:t>n vertiefenden Aufgaben wenden die Schülerinnen und Schüler</w:t>
      </w:r>
      <w:r w:rsidR="00BE2461" w:rsidRPr="00543DFF">
        <w:rPr>
          <w:iCs/>
        </w:rPr>
        <w:t xml:space="preserve"> im Pair</w:t>
      </w:r>
      <w:r w:rsidR="00930435" w:rsidRPr="00543DFF">
        <w:rPr>
          <w:iCs/>
        </w:rPr>
        <w:t>-</w:t>
      </w:r>
      <w:proofErr w:type="spellStart"/>
      <w:r w:rsidR="00BE2461" w:rsidRPr="00543DFF">
        <w:rPr>
          <w:iCs/>
        </w:rPr>
        <w:t>Programming</w:t>
      </w:r>
      <w:proofErr w:type="spellEnd"/>
      <w:r w:rsidRPr="00543DFF">
        <w:rPr>
          <w:iCs/>
        </w:rPr>
        <w:t xml:space="preserve"> die neuen Kenntnisse </w:t>
      </w:r>
      <w:r w:rsidR="00B0182D" w:rsidRPr="00543DFF">
        <w:rPr>
          <w:iCs/>
        </w:rPr>
        <w:t xml:space="preserve">in Miniprojekten </w:t>
      </w:r>
      <w:r w:rsidRPr="00543DFF">
        <w:rPr>
          <w:iCs/>
        </w:rPr>
        <w:t xml:space="preserve">an und </w:t>
      </w:r>
      <w:r w:rsidR="0049114C" w:rsidRPr="00543DFF">
        <w:rPr>
          <w:iCs/>
        </w:rPr>
        <w:t xml:space="preserve">erarbeiten weitere Grundlagen zur Programmierung (Grundstrukturen, Operationen, Variablen, …) oder rufen diese </w:t>
      </w:r>
      <w:r w:rsidRPr="00543DFF">
        <w:rPr>
          <w:iCs/>
        </w:rPr>
        <w:t>wieder in Erinnerung</w:t>
      </w:r>
      <w:r w:rsidR="00BE2461" w:rsidRPr="00543DFF">
        <w:rPr>
          <w:iCs/>
        </w:rPr>
        <w:t xml:space="preserve"> </w:t>
      </w:r>
      <w:r w:rsidR="00BE2461" w:rsidRPr="00543DFF">
        <w:t>(M3).</w:t>
      </w:r>
    </w:p>
    <w:p w14:paraId="4485D180" w14:textId="1064A7D2" w:rsidR="00203D2D" w:rsidRPr="00543DFF" w:rsidRDefault="007267F3" w:rsidP="00CB6BD5">
      <w:pPr>
        <w:pStyle w:val="EinzugListe"/>
      </w:pPr>
      <w:r w:rsidRPr="00543DFF">
        <w:rPr>
          <w:i/>
          <w:iCs/>
        </w:rPr>
        <w:t xml:space="preserve">Planungsphase </w:t>
      </w:r>
      <w:r w:rsidRPr="00543DFF">
        <w:rPr>
          <w:i/>
        </w:rPr>
        <w:t>(</w:t>
      </w:r>
      <w:r w:rsidR="00BA1B1E" w:rsidRPr="00543DFF">
        <w:rPr>
          <w:i/>
        </w:rPr>
        <w:t>45</w:t>
      </w:r>
      <w:r w:rsidR="00B555F7" w:rsidRPr="00543DFF">
        <w:rPr>
          <w:i/>
        </w:rPr>
        <w:t xml:space="preserve"> Minuten</w:t>
      </w:r>
      <w:r w:rsidRPr="00543DFF">
        <w:rPr>
          <w:i/>
        </w:rPr>
        <w:t>)</w:t>
      </w:r>
      <w:r w:rsidR="00203D2D" w:rsidRPr="00543DFF">
        <w:rPr>
          <w:i/>
        </w:rPr>
        <w:t>:</w:t>
      </w:r>
      <w:r w:rsidR="00203D2D" w:rsidRPr="00543DFF">
        <w:t xml:space="preserve"> I</w:t>
      </w:r>
      <w:r w:rsidRPr="00543DFF">
        <w:t xml:space="preserve">m Brainstorming </w:t>
      </w:r>
      <w:r w:rsidR="00203D2D" w:rsidRPr="00543DFF">
        <w:t xml:space="preserve">werden </w:t>
      </w:r>
      <w:r w:rsidRPr="00543DFF">
        <w:t xml:space="preserve">Ideen </w:t>
      </w:r>
      <w:r w:rsidR="00664789" w:rsidRPr="00543DFF">
        <w:t xml:space="preserve">für mögliche </w:t>
      </w:r>
      <w:r w:rsidR="00B555F7" w:rsidRPr="00543DFF">
        <w:t>Teilp</w:t>
      </w:r>
      <w:r w:rsidR="00664789" w:rsidRPr="00543DFF">
        <w:t xml:space="preserve">rojekte gesammelt, ggf. kann auch die Lehrkraft Ideen beisteuern. Anschließend </w:t>
      </w:r>
      <w:r w:rsidR="002F00C7" w:rsidRPr="00543DFF">
        <w:t>finden sich die Schülerinnen und Schülern in kleinen Gruppen von zwei bis vier Personen zu T</w:t>
      </w:r>
      <w:r w:rsidR="00664789" w:rsidRPr="00543DFF">
        <w:t xml:space="preserve">eams </w:t>
      </w:r>
      <w:r w:rsidR="002F00C7" w:rsidRPr="00543DFF">
        <w:t xml:space="preserve">zusammen, wählen </w:t>
      </w:r>
      <w:r w:rsidR="00B555F7" w:rsidRPr="00543DFF">
        <w:t>zu realisierende T</w:t>
      </w:r>
      <w:r w:rsidR="00664789" w:rsidRPr="00543DFF">
        <w:t xml:space="preserve">eilprojekte </w:t>
      </w:r>
      <w:r w:rsidR="00B555F7" w:rsidRPr="00543DFF">
        <w:t xml:space="preserve">und formulieren </w:t>
      </w:r>
      <w:r w:rsidR="00A3447C" w:rsidRPr="00543DFF">
        <w:t xml:space="preserve">hierzu </w:t>
      </w:r>
      <w:r w:rsidR="002F00C7" w:rsidRPr="00543DFF">
        <w:t>aus Nutzersicht</w:t>
      </w:r>
      <w:r w:rsidR="00B555F7" w:rsidRPr="00543DFF">
        <w:t xml:space="preserve"> User</w:t>
      </w:r>
      <w:r w:rsidR="002F00C7" w:rsidRPr="00543DFF">
        <w:t>-</w:t>
      </w:r>
      <w:r w:rsidR="00B555F7" w:rsidRPr="00543DFF">
        <w:t>Stories</w:t>
      </w:r>
      <w:r w:rsidR="00A3447C" w:rsidRPr="00543DFF">
        <w:t>, in denen sie die gewünschten Funktionen beschreiben</w:t>
      </w:r>
      <w:r w:rsidR="002F00C7" w:rsidRPr="00543DFF">
        <w:t>. Anschließend</w:t>
      </w:r>
      <w:r w:rsidR="00BA1B1E" w:rsidRPr="00543DFF">
        <w:t xml:space="preserve"> </w:t>
      </w:r>
      <w:r w:rsidR="00B555F7" w:rsidRPr="00543DFF">
        <w:t xml:space="preserve">identifizieren </w:t>
      </w:r>
      <w:r w:rsidR="002F00C7" w:rsidRPr="00543DFF">
        <w:t xml:space="preserve">sie </w:t>
      </w:r>
      <w:r w:rsidR="00BA1B1E" w:rsidRPr="00543DFF">
        <w:t xml:space="preserve">die zur Bearbeitung notwendigen </w:t>
      </w:r>
      <w:r w:rsidR="00B555F7" w:rsidRPr="00543DFF">
        <w:t>Tasks</w:t>
      </w:r>
      <w:r w:rsidR="00BA1B1E" w:rsidRPr="00543DFF">
        <w:t xml:space="preserve"> aus Perspektive der Entwickler</w:t>
      </w:r>
      <w:r w:rsidR="002F00C7" w:rsidRPr="00543DFF">
        <w:t xml:space="preserve">, </w:t>
      </w:r>
      <w:r w:rsidR="00B555F7" w:rsidRPr="00543DFF">
        <w:t>priorisieren diese</w:t>
      </w:r>
      <w:r w:rsidR="002F00C7" w:rsidRPr="00543DFF">
        <w:t xml:space="preserve"> und heften die User-Stories mit den Tasks an das Projektboard</w:t>
      </w:r>
      <w:r w:rsidR="00664789" w:rsidRPr="00543DFF">
        <w:t xml:space="preserve">. </w:t>
      </w:r>
      <w:r w:rsidR="00BA1B1E" w:rsidRPr="00543DFF">
        <w:t xml:space="preserve">In einem Stand-Up-Meeting </w:t>
      </w:r>
      <w:r w:rsidR="00664789" w:rsidRPr="00543DFF">
        <w:t xml:space="preserve">präsentieren alle </w:t>
      </w:r>
      <w:r w:rsidR="00BA1B1E" w:rsidRPr="00543DFF">
        <w:t xml:space="preserve">Teams </w:t>
      </w:r>
      <w:r w:rsidR="00664789" w:rsidRPr="00543DFF">
        <w:t>ihre Ideen</w:t>
      </w:r>
      <w:r w:rsidR="0049114C" w:rsidRPr="00543DFF">
        <w:t xml:space="preserve"> und vorläufigen</w:t>
      </w:r>
      <w:r w:rsidR="00664789" w:rsidRPr="00543DFF">
        <w:t xml:space="preserve"> Arbeitspläne und diskutieren diese mit ihren Mitschülern und der Lehrkraft</w:t>
      </w:r>
      <w:r w:rsidR="00930435" w:rsidRPr="00543DFF">
        <w:t xml:space="preserve"> (</w:t>
      </w:r>
      <w:r w:rsidR="00AC57B0" w:rsidRPr="00543DFF">
        <w:t>vgl.</w:t>
      </w:r>
      <w:sdt>
        <w:sdtPr>
          <w:id w:val="1527911670"/>
          <w:citation/>
        </w:sdtPr>
        <w:sdtEndPr/>
        <w:sdtContent>
          <w:r w:rsidR="00062DD7" w:rsidRPr="00543DFF">
            <w:fldChar w:fldCharType="begin"/>
          </w:r>
          <w:r w:rsidR="00062DD7" w:rsidRPr="00543DFF">
            <w:instrText xml:space="preserve"> CITATION Bri18 \l 1031 </w:instrText>
          </w:r>
          <w:r w:rsidR="00062DD7" w:rsidRPr="00543DFF">
            <w:fldChar w:fldCharType="separate"/>
          </w:r>
          <w:r w:rsidR="00062DD7" w:rsidRPr="00543DFF">
            <w:rPr>
              <w:noProof/>
            </w:rPr>
            <w:t xml:space="preserve"> (Brichzin, Kastl, &amp; Romeike, 2018)</w:t>
          </w:r>
          <w:r w:rsidR="00062DD7" w:rsidRPr="00543DFF">
            <w:fldChar w:fldCharType="end"/>
          </w:r>
        </w:sdtContent>
      </w:sdt>
      <w:r w:rsidR="00930435" w:rsidRPr="00543DFF">
        <w:t>)</w:t>
      </w:r>
      <w:r w:rsidR="00664789" w:rsidRPr="00543DFF">
        <w:t>.</w:t>
      </w:r>
    </w:p>
    <w:p w14:paraId="74C3420F" w14:textId="2FF37EBF" w:rsidR="00106194" w:rsidRPr="00543DFF" w:rsidRDefault="007267F3" w:rsidP="00106194">
      <w:pPr>
        <w:pStyle w:val="EinzugListe"/>
      </w:pPr>
      <w:r w:rsidRPr="00543DFF">
        <w:rPr>
          <w:i/>
          <w:iCs/>
        </w:rPr>
        <w:t xml:space="preserve">Projektarbeit und Reflexion </w:t>
      </w:r>
      <w:r w:rsidRPr="00543DFF">
        <w:rPr>
          <w:i/>
        </w:rPr>
        <w:t>(</w:t>
      </w:r>
      <w:r w:rsidR="00664789" w:rsidRPr="00543DFF">
        <w:rPr>
          <w:i/>
        </w:rPr>
        <w:t xml:space="preserve">mindestens </w:t>
      </w:r>
      <w:r w:rsidR="00A3447C" w:rsidRPr="00543DFF">
        <w:rPr>
          <w:i/>
        </w:rPr>
        <w:t>vier</w:t>
      </w:r>
      <w:r w:rsidR="00E517A5" w:rsidRPr="00543DFF">
        <w:rPr>
          <w:i/>
        </w:rPr>
        <w:t xml:space="preserve"> </w:t>
      </w:r>
      <w:r w:rsidRPr="00543DFF">
        <w:rPr>
          <w:i/>
        </w:rPr>
        <w:t>Doppelstunde</w:t>
      </w:r>
      <w:r w:rsidR="00664789" w:rsidRPr="00543DFF">
        <w:rPr>
          <w:i/>
        </w:rPr>
        <w:t>n</w:t>
      </w:r>
      <w:r w:rsidRPr="00543DFF">
        <w:rPr>
          <w:i/>
        </w:rPr>
        <w:t>)</w:t>
      </w:r>
      <w:r w:rsidR="00203D2D" w:rsidRPr="00543DFF">
        <w:t xml:space="preserve">: </w:t>
      </w:r>
      <w:r w:rsidR="00664789" w:rsidRPr="00543DFF">
        <w:t xml:space="preserve">Die Schülerinnen und Schülern arbeiten in kleinen Gruppen von zwei bis vier Personen eigenständig und entsprechend ihrer </w:t>
      </w:r>
      <w:r w:rsidR="00BA1B1E" w:rsidRPr="00543DFF">
        <w:t xml:space="preserve">Tasks an der Umsetzung </w:t>
      </w:r>
      <w:r w:rsidR="002F00C7" w:rsidRPr="00543DFF">
        <w:t>der</w:t>
      </w:r>
      <w:r w:rsidR="00BA1B1E" w:rsidRPr="00543DFF">
        <w:t xml:space="preserve"> Teilprojekte</w:t>
      </w:r>
      <w:r w:rsidR="008E3E00" w:rsidRPr="00543DFF">
        <w:t xml:space="preserve">. </w:t>
      </w:r>
      <w:r w:rsidR="002F00C7" w:rsidRPr="00543DFF">
        <w:t>Hier können zusätzliche methodische Elemente wie Pair-</w:t>
      </w:r>
      <w:proofErr w:type="spellStart"/>
      <w:r w:rsidR="002F00C7" w:rsidRPr="00543DFF">
        <w:t>Programming</w:t>
      </w:r>
      <w:proofErr w:type="spellEnd"/>
      <w:r w:rsidR="002F00C7" w:rsidRPr="00543DFF">
        <w:t xml:space="preserve"> genutzt werden, um </w:t>
      </w:r>
      <w:r w:rsidR="00A3447C" w:rsidRPr="00543DFF">
        <w:t>Programmierarbeiten gleichmäßig auf die Schülerinnen und Schüler zu verteilen</w:t>
      </w:r>
      <w:r w:rsidR="00930435" w:rsidRPr="00543DFF">
        <w:t xml:space="preserve"> und sicherzustellen, dass alle im Detail über die entstehenden Programme Bescheid wissen</w:t>
      </w:r>
      <w:r w:rsidR="00A3447C" w:rsidRPr="00543DFF">
        <w:t xml:space="preserve">. </w:t>
      </w:r>
      <w:r w:rsidR="008E3E00" w:rsidRPr="00543DFF">
        <w:t xml:space="preserve">Während der Arbeitsphase stehen </w:t>
      </w:r>
      <w:r w:rsidR="00A75A7F" w:rsidRPr="00543DFF">
        <w:t xml:space="preserve">eine </w:t>
      </w:r>
      <w:r w:rsidR="008E3E00" w:rsidRPr="00543DFF">
        <w:t>Anleitung</w:t>
      </w:r>
      <w:r w:rsidR="00A75A7F" w:rsidRPr="00543DFF">
        <w:t xml:space="preserve"> (M4)</w:t>
      </w:r>
      <w:r w:rsidR="008E3E00" w:rsidRPr="00543DFF">
        <w:t xml:space="preserve"> und Aufzeichnungen bzw. Poster aus der Lernphase als Nachschlagewerke zur Verfügung, die Lehrkraft wird hier vor allem beobachtend tätig und greift nur ein, wenn unbedingt nötig.</w:t>
      </w:r>
      <w:r w:rsidR="00D30AA6" w:rsidRPr="00543DFF">
        <w:t xml:space="preserve"> In regelmäßigen Abständen (</w:t>
      </w:r>
      <w:r w:rsidR="00106194" w:rsidRPr="00543DFF">
        <w:t>z. B.</w:t>
      </w:r>
      <w:r w:rsidR="00D30AA6" w:rsidRPr="00543DFF">
        <w:t xml:space="preserve"> zu Beginn und Ende jeder Unterrichtsstunde</w:t>
      </w:r>
      <w:r w:rsidR="00A3447C" w:rsidRPr="00543DFF">
        <w:t xml:space="preserve"> sowie nach Bedarf</w:t>
      </w:r>
      <w:r w:rsidR="00D30AA6" w:rsidRPr="00543DFF">
        <w:t xml:space="preserve">) reflektieren die Teams in </w:t>
      </w:r>
      <w:r w:rsidR="00A3447C" w:rsidRPr="00543DFF">
        <w:t xml:space="preserve">kurzen </w:t>
      </w:r>
      <w:r w:rsidR="00D30AA6" w:rsidRPr="00543DFF">
        <w:t xml:space="preserve">Stand-Up-Meetings ihren Fortschritt, diskutieren auftretende Probleme und mögliche Lösungsansätze und definieren die nächsten Arbeitsschritte. Der Fortschritt wird fortlaufend </w:t>
      </w:r>
      <w:r w:rsidR="00BA1B1E" w:rsidRPr="00543DFF">
        <w:t xml:space="preserve">am Projektboard </w:t>
      </w:r>
      <w:r w:rsidR="00D30AA6" w:rsidRPr="00543DFF">
        <w:t>dokumentiert.</w:t>
      </w:r>
      <w:r w:rsidR="00BA1B1E" w:rsidRPr="00543DFF">
        <w:t xml:space="preserve"> </w:t>
      </w:r>
      <w:r w:rsidRPr="00543DFF">
        <w:t xml:space="preserve">In </w:t>
      </w:r>
      <w:r w:rsidR="00A720CF" w:rsidRPr="00543DFF">
        <w:t>regelmäßigen</w:t>
      </w:r>
      <w:r w:rsidRPr="00543DFF">
        <w:t xml:space="preserve"> Intervallen </w:t>
      </w:r>
      <w:r w:rsidR="00106194" w:rsidRPr="00543DFF">
        <w:t xml:space="preserve">(z. B. am Ende jeder Doppelstunde) </w:t>
      </w:r>
      <w:r w:rsidR="00A720CF" w:rsidRPr="00543DFF">
        <w:t>präsentieren</w:t>
      </w:r>
      <w:r w:rsidRPr="00543DFF">
        <w:t xml:space="preserve"> </w:t>
      </w:r>
      <w:r w:rsidR="00106194" w:rsidRPr="00543DFF">
        <w:t>die Teams</w:t>
      </w:r>
      <w:r w:rsidRPr="00543DFF">
        <w:t xml:space="preserve"> </w:t>
      </w:r>
      <w:r w:rsidR="00A720CF" w:rsidRPr="00543DFF">
        <w:t xml:space="preserve">ihren Mitschülern und der Lehrkraft </w:t>
      </w:r>
      <w:r w:rsidRPr="00543DFF">
        <w:t>ihre Prototypen</w:t>
      </w:r>
      <w:r w:rsidR="00106194" w:rsidRPr="00543DFF">
        <w:t>, die mit jeder Iteration um Zusatzfunktionalität erweitert werden und schließlich im fertigen Produkt resultieren</w:t>
      </w:r>
      <w:r w:rsidRPr="00543DFF">
        <w:t>.</w:t>
      </w:r>
      <w:r w:rsidR="00106194" w:rsidRPr="00543DFF">
        <w:t xml:space="preserve"> Die Lehrkraft hat jederzeit die Möglichkeit, Wünsche und Prioritäten einzubringen und so aus didaktischer Sicht Einfluss auf das Projektgeschehen zu nehmen.</w:t>
      </w:r>
    </w:p>
    <w:p w14:paraId="1BC55B7D" w14:textId="79CB526D" w:rsidR="00BA1B1E" w:rsidRPr="00543DFF" w:rsidRDefault="007267F3" w:rsidP="00106194">
      <w:pPr>
        <w:pStyle w:val="EinzugListe"/>
      </w:pPr>
      <w:r w:rsidRPr="00543DFF">
        <w:rPr>
          <w:i/>
          <w:iCs/>
        </w:rPr>
        <w:t>Ausstellung</w:t>
      </w:r>
      <w:r w:rsidR="00106194" w:rsidRPr="00543DFF">
        <w:rPr>
          <w:i/>
          <w:iCs/>
        </w:rPr>
        <w:t xml:space="preserve"> und Präsentation (30 Min. bis zu mehrere</w:t>
      </w:r>
      <w:r w:rsidR="00016566" w:rsidRPr="00543DFF">
        <w:rPr>
          <w:i/>
          <w:iCs/>
        </w:rPr>
        <w:t>n</w:t>
      </w:r>
      <w:r w:rsidR="00106194" w:rsidRPr="00543DFF">
        <w:rPr>
          <w:i/>
          <w:iCs/>
        </w:rPr>
        <w:t xml:space="preserve"> Stunden, z. B. Tag der offenen Tür):</w:t>
      </w:r>
      <w:r w:rsidRPr="00543DFF">
        <w:t xml:space="preserve"> </w:t>
      </w:r>
      <w:r w:rsidR="00106194" w:rsidRPr="00543DFF">
        <w:t>D</w:t>
      </w:r>
      <w:r w:rsidRPr="00543DFF">
        <w:t xml:space="preserve">ie </w:t>
      </w:r>
      <w:r w:rsidR="00A720CF" w:rsidRPr="00543DFF">
        <w:t>Schülerinnen</w:t>
      </w:r>
      <w:r w:rsidRPr="00543DFF">
        <w:t xml:space="preserve"> und </w:t>
      </w:r>
      <w:r w:rsidR="00A720CF" w:rsidRPr="00543DFF">
        <w:t>Schüler</w:t>
      </w:r>
      <w:r w:rsidRPr="00543DFF">
        <w:t xml:space="preserve"> </w:t>
      </w:r>
      <w:r w:rsidR="00106194" w:rsidRPr="00543DFF">
        <w:t xml:space="preserve">präsentieren ihr </w:t>
      </w:r>
      <w:r w:rsidR="00A720CF" w:rsidRPr="00543DFF">
        <w:t>Projektergebnis</w:t>
      </w:r>
      <w:r w:rsidRPr="00543DFF">
        <w:t>,</w:t>
      </w:r>
      <w:r w:rsidR="00106194" w:rsidRPr="00543DFF">
        <w:t xml:space="preserve"> erklären</w:t>
      </w:r>
      <w:r w:rsidRPr="00543DFF">
        <w:t xml:space="preserve"> ihre Erfindungen und </w:t>
      </w:r>
      <w:r w:rsidR="00106194" w:rsidRPr="00543DFF">
        <w:t xml:space="preserve">diskutieren </w:t>
      </w:r>
      <w:r w:rsidRPr="00543DFF">
        <w:t xml:space="preserve">mit Besuchern. </w:t>
      </w:r>
      <w:r w:rsidR="00106194" w:rsidRPr="00543DFF">
        <w:t>Hierfür erstellen sie geeignete Medien und</w:t>
      </w:r>
      <w:r w:rsidR="00BA1B1E" w:rsidRPr="00543DFF">
        <w:t xml:space="preserve"> beschreiben anekdotisch die Funktion und den Zweck ihres interaktiven Objekts.</w:t>
      </w:r>
    </w:p>
    <w:p w14:paraId="01AFBB64" w14:textId="77777777" w:rsidR="000F4554" w:rsidRPr="00543DFF" w:rsidRDefault="000F4554" w:rsidP="000F4554">
      <w:pPr>
        <w:pStyle w:val="Heading3"/>
      </w:pPr>
      <w:r w:rsidRPr="00543DFF">
        <w:t>Wahl des Projektkontexts</w:t>
      </w:r>
    </w:p>
    <w:p w14:paraId="4DB49164" w14:textId="3EE7CC6C" w:rsidR="000F4554" w:rsidRPr="00543DFF" w:rsidRDefault="000F4554" w:rsidP="000F4554">
      <w:r w:rsidRPr="00543DFF">
        <w:t xml:space="preserve">Im Rahmen des </w:t>
      </w:r>
      <w:proofErr w:type="spellStart"/>
      <w:r w:rsidRPr="00543DFF">
        <w:t>Physical</w:t>
      </w:r>
      <w:proofErr w:type="spellEnd"/>
      <w:r w:rsidRPr="00543DFF">
        <w:t xml:space="preserve">-Computing-Projektes werden breite Themen anstatt konkreter Aufgaben oder Problemstellungen angeboten. Auf diese Weise arbeiten die </w:t>
      </w:r>
      <w:r w:rsidR="00930435" w:rsidRPr="00543DFF">
        <w:t>Teams</w:t>
      </w:r>
      <w:r w:rsidRPr="00543DFF">
        <w:t xml:space="preserve"> kollaborativ an einem gemeinsamen Projekt und können innerhalb des vorgegebenen Rahmens ein Teilprojekt wählen, dass ihren Interessen entspricht und an ihre Erfahrungen anknüpft. Solche Kontexte sollten breit genug gewählt werden, um einerseits viele verschiedene Projektideen zu ermöglichen, aber auch spezifisch genug, um Ideen hervorzubringen und den Lernenden einen sinnvollen Austausch untereinander zu ermöglichen. Das Thema sollte darüber hinaus die </w:t>
      </w:r>
      <w:r w:rsidRPr="00543DFF">
        <w:lastRenderedPageBreak/>
        <w:t xml:space="preserve">Fantasie der </w:t>
      </w:r>
      <w:r w:rsidR="00930435" w:rsidRPr="00543DFF">
        <w:t xml:space="preserve">Lernenden </w:t>
      </w:r>
      <w:r w:rsidRPr="00543DFF">
        <w:t>anregen und auch erlauben, dass künstlerische Produkte entstehen, die nicht unbedingt in der Realität existierende Gegenstände repräsentieren müssen.</w:t>
      </w:r>
    </w:p>
    <w:p w14:paraId="233A8DA9" w14:textId="77777777" w:rsidR="000F4554" w:rsidRPr="00543DFF" w:rsidRDefault="000F4554" w:rsidP="000F4554">
      <w:proofErr w:type="spellStart"/>
      <w:r w:rsidRPr="00543DFF">
        <w:rPr>
          <w:i/>
        </w:rPr>
        <w:t>My</w:t>
      </w:r>
      <w:proofErr w:type="spellEnd"/>
      <w:r w:rsidRPr="00543DFF">
        <w:rPr>
          <w:i/>
        </w:rPr>
        <w:t xml:space="preserve"> Interactive Garden</w:t>
      </w:r>
    </w:p>
    <w:p w14:paraId="18595F31" w14:textId="43A2D343" w:rsidR="000F4554" w:rsidRPr="00543DFF" w:rsidRDefault="000F4554" w:rsidP="000F4554">
      <w:r w:rsidRPr="00543DFF">
        <w:t>Das Thema „</w:t>
      </w:r>
      <w:proofErr w:type="spellStart"/>
      <w:r w:rsidRPr="00543DFF">
        <w:t>My</w:t>
      </w:r>
      <w:proofErr w:type="spellEnd"/>
      <w:r w:rsidRPr="00543DFF">
        <w:t xml:space="preserve"> Interactive Garden“ </w:t>
      </w:r>
      <w:r w:rsidR="0061514B" w:rsidRPr="00543DFF">
        <w:t xml:space="preserve">hat zum Ziel, die Lernenden </w:t>
      </w:r>
      <w:r w:rsidRPr="00543DFF">
        <w:t>kollaborativ</w:t>
      </w:r>
      <w:r w:rsidR="0061514B" w:rsidRPr="00543DFF">
        <w:t xml:space="preserve"> an der </w:t>
      </w:r>
      <w:r w:rsidRPr="00543DFF">
        <w:t>Erstellung einer Ausstellung interaktiver Objekte</w:t>
      </w:r>
      <w:r w:rsidR="0061514B" w:rsidRPr="00543DFF">
        <w:t xml:space="preserve"> arbeiten zu lassen</w:t>
      </w:r>
      <w:r w:rsidRPr="00543DFF">
        <w:t>, wie sie in einem futuristischen interaktiven Garten zu finden sein können</w:t>
      </w:r>
      <w:r w:rsidR="006E1DB7" w:rsidRPr="00543DFF">
        <w:t>. In einem solchen Garten können bekannte Gegenstände des Alltags stehen, aber auch futuristische Objekte, die es bisher nicht gibt. Dieser</w:t>
      </w:r>
      <w:r w:rsidRPr="00543DFF">
        <w:t xml:space="preserve"> Rahmen</w:t>
      </w:r>
      <w:r w:rsidR="006E1DB7" w:rsidRPr="00543DFF">
        <w:t xml:space="preserve"> ermöglicht</w:t>
      </w:r>
      <w:r w:rsidRPr="00543DFF">
        <w:t xml:space="preserve"> vielfältige Projekte und </w:t>
      </w:r>
      <w:r w:rsidR="006E1DB7" w:rsidRPr="00543DFF">
        <w:t xml:space="preserve">regt </w:t>
      </w:r>
      <w:r w:rsidRPr="00543DFF">
        <w:t>die Kreativität der Schüler an. Mögliche Teilprojekte sind Gartenlaternen, die entsprechend der Wetterbedingungen unterschiedlich leuchten, Futteranlagen für Vögel, Alarmsysteme für Haus und Garten, Vogelscheuchen im Gemüsebeet</w:t>
      </w:r>
      <w:r w:rsidR="00B6001B" w:rsidRPr="00543DFF">
        <w:t>, automatisch</w:t>
      </w:r>
      <w:r w:rsidR="00411BE2" w:rsidRPr="00543DFF">
        <w:t xml:space="preserve">e </w:t>
      </w:r>
      <w:r w:rsidR="00B6001B" w:rsidRPr="00543DFF">
        <w:t>Markisen</w:t>
      </w:r>
      <w:r w:rsidRPr="00543DFF">
        <w:t xml:space="preserve"> oder magische Blumen, die mit Besuchern interagieren.</w:t>
      </w:r>
    </w:p>
    <w:p w14:paraId="1A6E6C85" w14:textId="52FDE56F" w:rsidR="00B6001B" w:rsidRPr="00543DFF" w:rsidRDefault="00B6001B" w:rsidP="00B6001B">
      <w:pPr>
        <w:spacing w:line="240" w:lineRule="auto"/>
      </w:pPr>
      <w:r w:rsidRPr="00543DFF">
        <w:rPr>
          <w:noProof/>
        </w:rPr>
        <w:drawing>
          <wp:inline distT="0" distB="0" distL="0" distR="0" wp14:anchorId="7B2AFA7B" wp14:editId="4805B480">
            <wp:extent cx="612190" cy="1152000"/>
            <wp:effectExtent l="0" t="0" r="0" b="3810"/>
            <wp:docPr id="9" name="Picture 9" descr="A picture containing indoor, yellow,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ADJUSTEDNONRAW_thumb_6c4d.jpg"/>
                    <pic:cNvPicPr/>
                  </pic:nvPicPr>
                  <pic:blipFill rotWithShape="1">
                    <a:blip r:embed="rId8" cstate="print">
                      <a:extLst>
                        <a:ext uri="{28A0092B-C50C-407E-A947-70E740481C1C}">
                          <a14:useLocalDpi xmlns:a14="http://schemas.microsoft.com/office/drawing/2010/main" val="0"/>
                        </a:ext>
                      </a:extLst>
                    </a:blip>
                    <a:srcRect l="24896" t="14590" r="22471" b="11131"/>
                    <a:stretch/>
                  </pic:blipFill>
                  <pic:spPr bwMode="auto">
                    <a:xfrm>
                      <a:off x="0" y="0"/>
                      <a:ext cx="612190" cy="1152000"/>
                    </a:xfrm>
                    <a:prstGeom prst="rect">
                      <a:avLst/>
                    </a:prstGeom>
                    <a:ln>
                      <a:noFill/>
                    </a:ln>
                    <a:extLst>
                      <a:ext uri="{53640926-AAD7-44D8-BBD7-CCE9431645EC}">
                        <a14:shadowObscured xmlns:a14="http://schemas.microsoft.com/office/drawing/2010/main"/>
                      </a:ext>
                    </a:extLst>
                  </pic:spPr>
                </pic:pic>
              </a:graphicData>
            </a:graphic>
          </wp:inline>
        </w:drawing>
      </w:r>
      <w:r w:rsidRPr="00543DFF">
        <w:t xml:space="preserve"> </w:t>
      </w:r>
      <w:r w:rsidRPr="00543DFF">
        <w:rPr>
          <w:noProof/>
        </w:rPr>
        <w:drawing>
          <wp:inline distT="0" distB="0" distL="0" distR="0" wp14:anchorId="14765DBB" wp14:editId="363B6C4E">
            <wp:extent cx="1620506" cy="1152000"/>
            <wp:effectExtent l="0" t="0" r="5715" b="3810"/>
            <wp:docPr id="10" name="Picture 10" descr="A picture containing indoor, wall,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TEW8ojRfGtnHE%xlLGbg_thumb_6c99.jpg"/>
                    <pic:cNvPicPr/>
                  </pic:nvPicPr>
                  <pic:blipFill rotWithShape="1">
                    <a:blip r:embed="rId9" cstate="print">
                      <a:extLst>
                        <a:ext uri="{28A0092B-C50C-407E-A947-70E740481C1C}">
                          <a14:useLocalDpi xmlns:a14="http://schemas.microsoft.com/office/drawing/2010/main" val="0"/>
                        </a:ext>
                      </a:extLst>
                    </a:blip>
                    <a:srcRect l="11893" t="31218" r="15537"/>
                    <a:stretch/>
                  </pic:blipFill>
                  <pic:spPr bwMode="auto">
                    <a:xfrm>
                      <a:off x="0" y="0"/>
                      <a:ext cx="1620506" cy="1152000"/>
                    </a:xfrm>
                    <a:prstGeom prst="rect">
                      <a:avLst/>
                    </a:prstGeom>
                    <a:ln>
                      <a:noFill/>
                    </a:ln>
                    <a:extLst>
                      <a:ext uri="{53640926-AAD7-44D8-BBD7-CCE9431645EC}">
                        <a14:shadowObscured xmlns:a14="http://schemas.microsoft.com/office/drawing/2010/main"/>
                      </a:ext>
                    </a:extLst>
                  </pic:spPr>
                </pic:pic>
              </a:graphicData>
            </a:graphic>
          </wp:inline>
        </w:drawing>
      </w:r>
      <w:r w:rsidRPr="00543DFF">
        <w:t xml:space="preserve"> </w:t>
      </w:r>
      <w:r w:rsidRPr="00543DFF">
        <w:rPr>
          <w:noProof/>
        </w:rPr>
        <w:drawing>
          <wp:inline distT="0" distB="0" distL="0" distR="0" wp14:anchorId="5542C826" wp14:editId="52411E44">
            <wp:extent cx="1033343" cy="1152000"/>
            <wp:effectExtent l="0" t="0" r="0" b="3810"/>
            <wp:docPr id="14" name="Picture 14" descr="A picture containing wall,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kise1.jpg"/>
                    <pic:cNvPicPr/>
                  </pic:nvPicPr>
                  <pic:blipFill rotWithShape="1">
                    <a:blip r:embed="rId10" cstate="print">
                      <a:extLst>
                        <a:ext uri="{28A0092B-C50C-407E-A947-70E740481C1C}">
                          <a14:useLocalDpi xmlns:a14="http://schemas.microsoft.com/office/drawing/2010/main" val="0"/>
                        </a:ext>
                      </a:extLst>
                    </a:blip>
                    <a:srcRect t="23066" r="4003" b="5530"/>
                    <a:stretch/>
                  </pic:blipFill>
                  <pic:spPr bwMode="auto">
                    <a:xfrm>
                      <a:off x="0" y="0"/>
                      <a:ext cx="1033343" cy="1152000"/>
                    </a:xfrm>
                    <a:prstGeom prst="rect">
                      <a:avLst/>
                    </a:prstGeom>
                    <a:ln>
                      <a:noFill/>
                    </a:ln>
                    <a:extLst>
                      <a:ext uri="{53640926-AAD7-44D8-BBD7-CCE9431645EC}">
                        <a14:shadowObscured xmlns:a14="http://schemas.microsoft.com/office/drawing/2010/main"/>
                      </a:ext>
                    </a:extLst>
                  </pic:spPr>
                </pic:pic>
              </a:graphicData>
            </a:graphic>
          </wp:inline>
        </w:drawing>
      </w:r>
      <w:r w:rsidRPr="00543DFF">
        <w:t xml:space="preserve"> </w:t>
      </w:r>
      <w:r w:rsidRPr="00543DFF">
        <w:rPr>
          <w:noProof/>
        </w:rPr>
        <w:drawing>
          <wp:inline distT="0" distB="0" distL="0" distR="0" wp14:anchorId="0EDAA30E" wp14:editId="5FACE148">
            <wp:extent cx="841977" cy="1152000"/>
            <wp:effectExtent l="0" t="0" r="0" b="3810"/>
            <wp:docPr id="16" name="Picture 16" descr="A picture containing objec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ukasten.jpg"/>
                    <pic:cNvPicPr/>
                  </pic:nvPicPr>
                  <pic:blipFill rotWithShape="1">
                    <a:blip r:embed="rId11" cstate="print">
                      <a:extLst>
                        <a:ext uri="{28A0092B-C50C-407E-A947-70E740481C1C}">
                          <a14:useLocalDpi xmlns:a14="http://schemas.microsoft.com/office/drawing/2010/main" val="0"/>
                        </a:ext>
                      </a:extLst>
                    </a:blip>
                    <a:srcRect l="4415" t="31779" r="63592" b="6212"/>
                    <a:stretch/>
                  </pic:blipFill>
                  <pic:spPr bwMode="auto">
                    <a:xfrm>
                      <a:off x="0" y="0"/>
                      <a:ext cx="841977" cy="1152000"/>
                    </a:xfrm>
                    <a:prstGeom prst="rect">
                      <a:avLst/>
                    </a:prstGeom>
                    <a:ln>
                      <a:noFill/>
                    </a:ln>
                    <a:extLst>
                      <a:ext uri="{53640926-AAD7-44D8-BBD7-CCE9431645EC}">
                        <a14:shadowObscured xmlns:a14="http://schemas.microsoft.com/office/drawing/2010/main"/>
                      </a:ext>
                    </a:extLst>
                  </pic:spPr>
                </pic:pic>
              </a:graphicData>
            </a:graphic>
          </wp:inline>
        </w:drawing>
      </w:r>
      <w:r w:rsidRPr="00543DFF">
        <w:t xml:space="preserve"> </w:t>
      </w:r>
      <w:r w:rsidRPr="00543DFF">
        <w:rPr>
          <w:noProof/>
        </w:rPr>
        <w:drawing>
          <wp:inline distT="0" distB="0" distL="0" distR="0" wp14:anchorId="3FFE6739" wp14:editId="7A857A67">
            <wp:extent cx="768613" cy="1152000"/>
            <wp:effectExtent l="0" t="0" r="6350" b="3810"/>
            <wp:docPr id="17" name="Picture 17" descr="A box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iefkast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8613" cy="1152000"/>
                    </a:xfrm>
                    <a:prstGeom prst="rect">
                      <a:avLst/>
                    </a:prstGeom>
                  </pic:spPr>
                </pic:pic>
              </a:graphicData>
            </a:graphic>
          </wp:inline>
        </w:drawing>
      </w:r>
    </w:p>
    <w:p w14:paraId="37A5A9A0" w14:textId="74B9D81B" w:rsidR="000F4554" w:rsidRPr="00543DFF" w:rsidRDefault="000F4554" w:rsidP="00B6001B">
      <w:pPr>
        <w:spacing w:line="240" w:lineRule="auto"/>
        <w:rPr>
          <w:i/>
        </w:rPr>
      </w:pPr>
      <w:r w:rsidRPr="00543DFF">
        <w:rPr>
          <w:i/>
        </w:rPr>
        <w:t>Smart City</w:t>
      </w:r>
    </w:p>
    <w:p w14:paraId="6F576635" w14:textId="77777777" w:rsidR="00B6001B" w:rsidRPr="00543DFF" w:rsidRDefault="000F4554" w:rsidP="000F4554">
      <w:r w:rsidRPr="00543DFF">
        <w:t xml:space="preserve">Der Kontext „Smart City“ bietet einen interessanten Rahmen mit Anknüpfungspunkten zur Erfahrungswelt der Schülerinnen und Schüler, der durch seine Offenheit kreative Ideen und Lösungswege ermöglicht und Phänomene erwarten lasst, die für die Arbeit mit eingebetteten Systemen typisch sind. Ziel des Projektes ist es, eine interaktive Modellstadt zu gestalten, in der eingebettete Systeme an verschiedenen Stellen ihre Umwelt erfassen (z. B. Helligkeit, Verkehr) und Objekte steuern (z. B. Beleuchtung aktivieren, Ampeln steuern). Dazu können die Lernenden eigene interaktive Objekte entwerfen und gestalten sowie diese mit Sensorik und Aktorik anreichern und miteinander vernetzen. </w:t>
      </w:r>
    </w:p>
    <w:p w14:paraId="2F07EAF6" w14:textId="16E0C99E" w:rsidR="0064776C" w:rsidRPr="00543DFF" w:rsidRDefault="00B6001B" w:rsidP="0064776C">
      <w:pPr>
        <w:spacing w:line="240" w:lineRule="auto"/>
      </w:pPr>
      <w:r w:rsidRPr="00543DFF">
        <w:rPr>
          <w:noProof/>
        </w:rPr>
        <w:drawing>
          <wp:inline distT="0" distB="0" distL="0" distR="0" wp14:anchorId="0582C4A3" wp14:editId="04066F55">
            <wp:extent cx="3475638" cy="1296000"/>
            <wp:effectExtent l="0" t="0" r="4445" b="0"/>
            <wp:docPr id="12" name="Picture 12" descr="A picture containing indoor, toy,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martcity.png"/>
                    <pic:cNvPicPr/>
                  </pic:nvPicPr>
                  <pic:blipFill>
                    <a:blip r:embed="rId13">
                      <a:extLst>
                        <a:ext uri="{28A0092B-C50C-407E-A947-70E740481C1C}">
                          <a14:useLocalDpi xmlns:a14="http://schemas.microsoft.com/office/drawing/2010/main" val="0"/>
                        </a:ext>
                      </a:extLst>
                    </a:blip>
                    <a:stretch>
                      <a:fillRect/>
                    </a:stretch>
                  </pic:blipFill>
                  <pic:spPr>
                    <a:xfrm>
                      <a:off x="0" y="0"/>
                      <a:ext cx="3475638" cy="1296000"/>
                    </a:xfrm>
                    <a:prstGeom prst="rect">
                      <a:avLst/>
                    </a:prstGeom>
                  </pic:spPr>
                </pic:pic>
              </a:graphicData>
            </a:graphic>
          </wp:inline>
        </w:drawing>
      </w:r>
      <w:r w:rsidRPr="00543DFF">
        <w:t xml:space="preserve"> </w:t>
      </w:r>
      <w:r w:rsidRPr="00543DFF">
        <w:rPr>
          <w:noProof/>
        </w:rPr>
        <w:drawing>
          <wp:inline distT="0" distB="0" distL="0" distR="0" wp14:anchorId="48B28B8B" wp14:editId="02DA5619">
            <wp:extent cx="1451235" cy="1296000"/>
            <wp:effectExtent l="0" t="0" r="0" b="0"/>
            <wp:docPr id="8" name="Picture 8" descr="A picture containing indoor, table, des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i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1235" cy="1296000"/>
                    </a:xfrm>
                    <a:prstGeom prst="rect">
                      <a:avLst/>
                    </a:prstGeom>
                  </pic:spPr>
                </pic:pic>
              </a:graphicData>
            </a:graphic>
          </wp:inline>
        </w:drawing>
      </w:r>
    </w:p>
    <w:p w14:paraId="0539A7B7" w14:textId="77777777" w:rsidR="000F4554" w:rsidRPr="00543DFF" w:rsidRDefault="000F4554" w:rsidP="000F4554">
      <w:pPr>
        <w:rPr>
          <w:i/>
        </w:rPr>
      </w:pPr>
      <w:r w:rsidRPr="00543DFF">
        <w:rPr>
          <w:i/>
        </w:rPr>
        <w:t>Alternative Kontexte</w:t>
      </w:r>
    </w:p>
    <w:p w14:paraId="0FE3D500" w14:textId="77777777" w:rsidR="000F4554" w:rsidRPr="00543DFF" w:rsidRDefault="000F4554" w:rsidP="000F4554">
      <w:r w:rsidRPr="00543DFF">
        <w:t xml:space="preserve">Weitere Kontexte, die sich für </w:t>
      </w:r>
      <w:proofErr w:type="spellStart"/>
      <w:r w:rsidRPr="00543DFF">
        <w:t>Physical</w:t>
      </w:r>
      <w:proofErr w:type="spellEnd"/>
      <w:r w:rsidRPr="00543DFF">
        <w:t>-Computing-Projekte gut eignen, sind unter anderem: Smart Home, interaktive Spiele oder Enhanced Living.</w:t>
      </w:r>
    </w:p>
    <w:p w14:paraId="09E2A569" w14:textId="2FC844DD" w:rsidR="007267F3" w:rsidRPr="00543DFF" w:rsidRDefault="00135A71" w:rsidP="007267F3">
      <w:pPr>
        <w:pStyle w:val="Heading3"/>
      </w:pPr>
      <w:r w:rsidRPr="00543DFF">
        <w:t>Unterrichtsw</w:t>
      </w:r>
      <w:r w:rsidR="00A720CF" w:rsidRPr="00543DFF">
        <w:t>erkzeuge</w:t>
      </w:r>
      <w:r w:rsidR="003E3C8A" w:rsidRPr="00543DFF">
        <w:t xml:space="preserve"> </w:t>
      </w:r>
    </w:p>
    <w:p w14:paraId="218C25EE" w14:textId="24256659" w:rsidR="00A720CF" w:rsidRPr="00543DFF" w:rsidRDefault="006E76A9" w:rsidP="00A720CF">
      <w:r w:rsidRPr="00543DFF">
        <w:t xml:space="preserve">Für die Arbeit in diesem Projekt werden keine Vorkenntnisse vorausgesetzt, weder im Bereich der Arbeit mit eingebetteten Systemen noch in der Programmierung. Daher </w:t>
      </w:r>
      <w:r w:rsidR="003C35E8" w:rsidRPr="00543DFF">
        <w:t>werden</w:t>
      </w:r>
      <w:r w:rsidRPr="00543DFF">
        <w:t xml:space="preserve"> </w:t>
      </w:r>
      <w:r w:rsidR="00135A71" w:rsidRPr="00543DFF">
        <w:t>Unterrichtsw</w:t>
      </w:r>
      <w:r w:rsidRPr="00543DFF">
        <w:t xml:space="preserve">erkzeuge </w:t>
      </w:r>
      <w:r w:rsidR="003C35E8" w:rsidRPr="00543DFF">
        <w:t>genutzt</w:t>
      </w:r>
      <w:r w:rsidRPr="00543DFF">
        <w:t>, die von Beginn an effiziente</w:t>
      </w:r>
      <w:r w:rsidR="003C35E8" w:rsidRPr="00543DFF">
        <w:t>s</w:t>
      </w:r>
      <w:r w:rsidRPr="00543DFF">
        <w:t xml:space="preserve"> Arbeit</w:t>
      </w:r>
      <w:r w:rsidR="003C35E8" w:rsidRPr="00543DFF">
        <w:t xml:space="preserve">en </w:t>
      </w:r>
      <w:r w:rsidR="00740DE2" w:rsidRPr="00543DFF">
        <w:t>ermöglichen,</w:t>
      </w:r>
      <w:r w:rsidR="003C35E8" w:rsidRPr="00543DFF">
        <w:t xml:space="preserve"> ohne die Möglichkeiten zu stark einzuschränken</w:t>
      </w:r>
      <w:r w:rsidRPr="00543DFF">
        <w:t xml:space="preserve">. Aus diesem Grund fiel die </w:t>
      </w:r>
      <w:r w:rsidRPr="00543DFF">
        <w:rPr>
          <w:i/>
          <w:iCs/>
        </w:rPr>
        <w:t xml:space="preserve">Hardwareentscheidung </w:t>
      </w:r>
      <w:r w:rsidRPr="00543DFF">
        <w:t xml:space="preserve">auf die Kombination eines Mikrocontrollers mit einem Baukastensystem: Anstatt mit Steckplatinen </w:t>
      </w:r>
      <w:r w:rsidRPr="00543DFF">
        <w:lastRenderedPageBreak/>
        <w:t>Sensoren und Aktoren aufwendig und fehleranf</w:t>
      </w:r>
      <w:r w:rsidR="00F3624C" w:rsidRPr="00543DFF">
        <w:t>ä</w:t>
      </w:r>
      <w:r w:rsidRPr="00543DFF">
        <w:t xml:space="preserve">llig zu verkabeln, nutzen solche Systeme </w:t>
      </w:r>
      <w:r w:rsidR="003C35E8" w:rsidRPr="00543DFF">
        <w:t>übliche</w:t>
      </w:r>
      <w:r w:rsidRPr="00543DFF">
        <w:t xml:space="preserve"> Steckverbinder. Im </w:t>
      </w:r>
      <w:r w:rsidR="003C35E8" w:rsidRPr="00543DFF">
        <w:t>Rahmen</w:t>
      </w:r>
      <w:r w:rsidRPr="00543DFF">
        <w:t xml:space="preserve"> der hier vorgestellten Projekte </w:t>
      </w:r>
      <w:r w:rsidR="000F4554" w:rsidRPr="00543DFF">
        <w:t xml:space="preserve">wird </w:t>
      </w:r>
      <w:r w:rsidRPr="00543DFF">
        <w:t xml:space="preserve">eine Kombination der verbreitet eingesetzten und </w:t>
      </w:r>
      <w:r w:rsidR="000F4554" w:rsidRPr="00543DFF">
        <w:t>vielfältigen</w:t>
      </w:r>
      <w:r w:rsidRPr="00543DFF">
        <w:t xml:space="preserve"> Plattformen </w:t>
      </w:r>
      <w:r w:rsidR="00F3624C" w:rsidRPr="00543DFF">
        <w:t>Arduino</w:t>
      </w:r>
      <w:r w:rsidRPr="00543DFF">
        <w:t xml:space="preserve"> </w:t>
      </w:r>
      <w:r w:rsidR="003C35E8" w:rsidRPr="00543DFF">
        <w:t xml:space="preserve">Uno </w:t>
      </w:r>
      <w:r w:rsidRPr="00543DFF">
        <w:t xml:space="preserve">und </w:t>
      </w:r>
      <w:r w:rsidRPr="00543DFF">
        <w:rPr>
          <w:iCs/>
        </w:rPr>
        <w:t>Grove</w:t>
      </w:r>
      <w:r w:rsidR="000F4554" w:rsidRPr="00543DFF">
        <w:rPr>
          <w:iCs/>
        </w:rPr>
        <w:t xml:space="preserve"> genutzt</w:t>
      </w:r>
      <w:r w:rsidRPr="00543DFF">
        <w:t xml:space="preserve">. </w:t>
      </w:r>
      <w:r w:rsidR="000F4554" w:rsidRPr="00543DFF">
        <w:t xml:space="preserve">Als Programmierumgebung wird die blockbasierte Programmiersprache </w:t>
      </w:r>
      <w:r w:rsidR="00A720CF" w:rsidRPr="00543DFF">
        <w:t>Snap4Arduino</w:t>
      </w:r>
      <w:r w:rsidR="000F4554" w:rsidRPr="00543DFF">
        <w:t xml:space="preserve"> genutzt, die flexibel erweiterbar ist und somit auch im fortschreitenden Unterricht genutzt werden kann. </w:t>
      </w:r>
    </w:p>
    <w:p w14:paraId="7EEBB5E2" w14:textId="2DCDE3C8" w:rsidR="00A720CF" w:rsidRPr="00543DFF" w:rsidRDefault="00A720CF" w:rsidP="00A720CF">
      <w:pPr>
        <w:pStyle w:val="Heading3"/>
      </w:pPr>
      <w:r w:rsidRPr="00543DFF">
        <w:t>Arbeits</w:t>
      </w:r>
      <w:r w:rsidR="006646F2" w:rsidRPr="00543DFF">
        <w:t>materialien</w:t>
      </w:r>
    </w:p>
    <w:p w14:paraId="4B506951" w14:textId="264D3D47" w:rsidR="003E3C8A" w:rsidRPr="00543DFF" w:rsidRDefault="003E3C8A" w:rsidP="00A720CF">
      <w:r w:rsidRPr="00543DFF">
        <w:t xml:space="preserve">Die hier bereitgestellten </w:t>
      </w:r>
      <w:r w:rsidR="00A140E7" w:rsidRPr="00543DFF">
        <w:t>Arbeitsm</w:t>
      </w:r>
      <w:r w:rsidRPr="00543DFF">
        <w:t>aterialien</w:t>
      </w:r>
      <w:r w:rsidR="00900687" w:rsidRPr="00543DFF">
        <w:t xml:space="preserve"> (</w:t>
      </w:r>
      <w:r w:rsidR="00D2604E" w:rsidRPr="00543DFF">
        <w:t xml:space="preserve">siehe </w:t>
      </w:r>
      <w:r w:rsidR="00900687" w:rsidRPr="00543DFF">
        <w:t>digitaler Anhand)</w:t>
      </w:r>
      <w:r w:rsidRPr="00543DFF">
        <w:t xml:space="preserve"> wurden für die ausgewählten, oben beschri</w:t>
      </w:r>
      <w:r w:rsidR="00A140E7" w:rsidRPr="00543DFF">
        <w:t>e</w:t>
      </w:r>
      <w:r w:rsidRPr="00543DFF">
        <w:t xml:space="preserve">benen Werkzeuge </w:t>
      </w:r>
      <w:r w:rsidR="00A140E7" w:rsidRPr="00543DFF">
        <w:t>erstellt</w:t>
      </w:r>
      <w:r w:rsidRPr="00543DFF">
        <w:t>, die neben didaktische</w:t>
      </w:r>
      <w:r w:rsidR="00A140E7" w:rsidRPr="00543DFF">
        <w:t>n</w:t>
      </w:r>
      <w:r w:rsidRPr="00543DFF">
        <w:t xml:space="preserve"> </w:t>
      </w:r>
      <w:r w:rsidR="00A140E7" w:rsidRPr="00543DFF">
        <w:t>Überlegungen</w:t>
      </w:r>
      <w:r w:rsidRPr="00543DFF">
        <w:t xml:space="preserve"> </w:t>
      </w:r>
      <w:r w:rsidR="00A140E7" w:rsidRPr="00543DFF">
        <w:t xml:space="preserve">auch </w:t>
      </w:r>
      <w:r w:rsidRPr="00543DFF">
        <w:t>de</w:t>
      </w:r>
      <w:r w:rsidR="00A140E7" w:rsidRPr="00543DFF">
        <w:t>s</w:t>
      </w:r>
      <w:r w:rsidRPr="00543DFF">
        <w:t>wegen gewählt wurde</w:t>
      </w:r>
      <w:r w:rsidR="00A140E7" w:rsidRPr="00543DFF">
        <w:t>n</w:t>
      </w:r>
      <w:r w:rsidRPr="00543DFF">
        <w:t xml:space="preserve">, da </w:t>
      </w:r>
      <w:r w:rsidR="00A140E7" w:rsidRPr="00543DFF">
        <w:t xml:space="preserve">sie sich </w:t>
      </w:r>
      <w:r w:rsidRPr="00543DFF">
        <w:t xml:space="preserve">an vielen Schulen </w:t>
      </w:r>
      <w:r w:rsidR="00A140E7" w:rsidRPr="00543DFF">
        <w:t>im Informatikunterricht bewährt haben. Bei der Nutzung anderer Werkzeuge können die Materialien entsprechend angepasst werden.</w:t>
      </w:r>
      <w:r w:rsidR="006646F2" w:rsidRPr="00543DFF">
        <w:rPr>
          <w:noProof/>
        </w:rPr>
        <w:t xml:space="preserve"> </w:t>
      </w:r>
    </w:p>
    <w:p w14:paraId="6F013503" w14:textId="71140CE0" w:rsidR="00900687" w:rsidRPr="00543DFF" w:rsidRDefault="0052269B" w:rsidP="007A6015">
      <w:pPr>
        <w:rPr>
          <w:rStyle w:val="Strong"/>
        </w:rPr>
      </w:pPr>
      <w:r w:rsidRPr="00543DFF">
        <w:rPr>
          <w:rStyle w:val="Strong"/>
        </w:rPr>
        <w:t xml:space="preserve">M1: </w:t>
      </w:r>
      <w:r w:rsidR="000D4509" w:rsidRPr="00543DFF">
        <w:rPr>
          <w:rStyle w:val="Strong"/>
        </w:rPr>
        <w:t xml:space="preserve">Foliensatz </w:t>
      </w:r>
      <w:r w:rsidR="000D4509" w:rsidRPr="00543DFF">
        <w:rPr>
          <w:rStyle w:val="Strong"/>
          <w:b w:val="0"/>
          <w:bCs w:val="0"/>
        </w:rPr>
        <w:t xml:space="preserve">„Einführung in </w:t>
      </w:r>
      <w:proofErr w:type="spellStart"/>
      <w:r w:rsidR="000D4509" w:rsidRPr="00543DFF">
        <w:rPr>
          <w:rStyle w:val="Strong"/>
          <w:b w:val="0"/>
          <w:bCs w:val="0"/>
        </w:rPr>
        <w:t>Physical</w:t>
      </w:r>
      <w:proofErr w:type="spellEnd"/>
      <w:r w:rsidR="000D4509" w:rsidRPr="00543DFF">
        <w:rPr>
          <w:rStyle w:val="Strong"/>
          <w:b w:val="0"/>
          <w:bCs w:val="0"/>
        </w:rPr>
        <w:t xml:space="preserve"> Computing mit </w:t>
      </w:r>
      <w:proofErr w:type="spellStart"/>
      <w:r w:rsidR="000D4509" w:rsidRPr="00543DFF">
        <w:rPr>
          <w:rStyle w:val="Strong"/>
          <w:b w:val="0"/>
          <w:bCs w:val="0"/>
        </w:rPr>
        <w:t>Arduino</w:t>
      </w:r>
      <w:proofErr w:type="spellEnd"/>
      <w:r w:rsidR="000D4509" w:rsidRPr="00543DFF">
        <w:rPr>
          <w:rStyle w:val="Strong"/>
          <w:b w:val="0"/>
          <w:bCs w:val="0"/>
        </w:rPr>
        <w:t>, Grove und Snap4Arduino“</w:t>
      </w:r>
    </w:p>
    <w:p w14:paraId="0C23BA56" w14:textId="39E7792B" w:rsidR="00675788" w:rsidRPr="00543DFF" w:rsidRDefault="00675788" w:rsidP="00294365">
      <w:pPr>
        <w:rPr>
          <w:rStyle w:val="Strong"/>
          <w:b w:val="0"/>
          <w:bCs w:val="0"/>
        </w:rPr>
      </w:pPr>
      <w:r w:rsidRPr="00543DFF">
        <w:rPr>
          <w:rStyle w:val="Strong"/>
          <w:b w:val="0"/>
          <w:bCs w:val="0"/>
        </w:rPr>
        <w:t xml:space="preserve">Mit </w:t>
      </w:r>
      <w:r w:rsidR="000D4509" w:rsidRPr="00543DFF">
        <w:rPr>
          <w:rStyle w:val="Strong"/>
          <w:b w:val="0"/>
          <w:bCs w:val="0"/>
        </w:rPr>
        <w:t xml:space="preserve">diesem </w:t>
      </w:r>
      <w:r w:rsidRPr="00543DFF">
        <w:rPr>
          <w:rStyle w:val="Strong"/>
          <w:b w:val="0"/>
          <w:bCs w:val="0"/>
        </w:rPr>
        <w:t xml:space="preserve">Foliensatz </w:t>
      </w:r>
      <w:r w:rsidR="000F4E99" w:rsidRPr="00543DFF">
        <w:rPr>
          <w:rStyle w:val="Strong"/>
          <w:b w:val="0"/>
          <w:bCs w:val="0"/>
        </w:rPr>
        <w:t xml:space="preserve">wird </w:t>
      </w:r>
      <w:r w:rsidR="00294365" w:rsidRPr="00543DFF">
        <w:rPr>
          <w:rStyle w:val="Strong"/>
          <w:b w:val="0"/>
          <w:bCs w:val="0"/>
        </w:rPr>
        <w:t xml:space="preserve">zunächst </w:t>
      </w:r>
      <w:r w:rsidR="000F4E99" w:rsidRPr="00543DFF">
        <w:rPr>
          <w:rStyle w:val="Strong"/>
          <w:b w:val="0"/>
          <w:bCs w:val="0"/>
        </w:rPr>
        <w:t xml:space="preserve">die </w:t>
      </w:r>
      <w:r w:rsidR="00294365" w:rsidRPr="00543DFF">
        <w:rPr>
          <w:rStyle w:val="Strong"/>
          <w:b w:val="0"/>
          <w:bCs w:val="0"/>
        </w:rPr>
        <w:t xml:space="preserve">Idee des </w:t>
      </w:r>
      <w:proofErr w:type="spellStart"/>
      <w:r w:rsidR="00294365" w:rsidRPr="00543DFF">
        <w:rPr>
          <w:rStyle w:val="Strong"/>
          <w:b w:val="0"/>
          <w:bCs w:val="0"/>
        </w:rPr>
        <w:t>Physical</w:t>
      </w:r>
      <w:proofErr w:type="spellEnd"/>
      <w:r w:rsidR="00294365" w:rsidRPr="00543DFF">
        <w:rPr>
          <w:rStyle w:val="Strong"/>
          <w:b w:val="0"/>
          <w:bCs w:val="0"/>
        </w:rPr>
        <w:t xml:space="preserve"> Computing </w:t>
      </w:r>
      <w:r w:rsidR="000F4E99" w:rsidRPr="00543DFF">
        <w:rPr>
          <w:rStyle w:val="Strong"/>
          <w:b w:val="0"/>
          <w:bCs w:val="0"/>
        </w:rPr>
        <w:t>vorgestellt</w:t>
      </w:r>
      <w:r w:rsidR="00294365" w:rsidRPr="00543DFF">
        <w:rPr>
          <w:rStyle w:val="Strong"/>
          <w:b w:val="0"/>
          <w:bCs w:val="0"/>
        </w:rPr>
        <w:t xml:space="preserve">. Anschließend </w:t>
      </w:r>
      <w:r w:rsidR="000F4E99" w:rsidRPr="00543DFF">
        <w:rPr>
          <w:rStyle w:val="Strong"/>
          <w:b w:val="0"/>
          <w:bCs w:val="0"/>
        </w:rPr>
        <w:t xml:space="preserve">wird </w:t>
      </w:r>
      <w:r w:rsidR="00294365" w:rsidRPr="00543DFF">
        <w:rPr>
          <w:rStyle w:val="Strong"/>
          <w:b w:val="0"/>
          <w:bCs w:val="0"/>
        </w:rPr>
        <w:t xml:space="preserve">ein Überblick über die im weiteren Verlauf verwendeten </w:t>
      </w:r>
      <w:r w:rsidRPr="00543DFF">
        <w:rPr>
          <w:rStyle w:val="Strong"/>
          <w:b w:val="0"/>
          <w:bCs w:val="0"/>
        </w:rPr>
        <w:t>Mikrocontroller, Sensoren</w:t>
      </w:r>
      <w:r w:rsidR="00294365" w:rsidRPr="00543DFF">
        <w:rPr>
          <w:rStyle w:val="Strong"/>
          <w:b w:val="0"/>
          <w:bCs w:val="0"/>
        </w:rPr>
        <w:t xml:space="preserve"> und</w:t>
      </w:r>
      <w:r w:rsidRPr="00543DFF">
        <w:rPr>
          <w:rStyle w:val="Strong"/>
          <w:b w:val="0"/>
          <w:bCs w:val="0"/>
        </w:rPr>
        <w:t xml:space="preserve"> Aktoren</w:t>
      </w:r>
      <w:r w:rsidR="00294365" w:rsidRPr="00543DFF">
        <w:rPr>
          <w:rStyle w:val="Strong"/>
          <w:b w:val="0"/>
          <w:bCs w:val="0"/>
        </w:rPr>
        <w:t xml:space="preserve"> sowie die </w:t>
      </w:r>
      <w:r w:rsidRPr="00543DFF">
        <w:rPr>
          <w:rStyle w:val="Strong"/>
          <w:b w:val="0"/>
          <w:bCs w:val="0"/>
        </w:rPr>
        <w:t>Programmierumgebung „Snap4Arduino“</w:t>
      </w:r>
      <w:r w:rsidR="000F4E99" w:rsidRPr="00543DFF">
        <w:rPr>
          <w:rStyle w:val="Strong"/>
          <w:b w:val="0"/>
          <w:bCs w:val="0"/>
        </w:rPr>
        <w:t xml:space="preserve"> gegeben</w:t>
      </w:r>
      <w:r w:rsidR="00294365" w:rsidRPr="00543DFF">
        <w:rPr>
          <w:rStyle w:val="Strong"/>
          <w:b w:val="0"/>
          <w:bCs w:val="0"/>
        </w:rPr>
        <w:t xml:space="preserve">. Anhand von </w:t>
      </w:r>
      <w:r w:rsidRPr="00543DFF">
        <w:rPr>
          <w:rStyle w:val="Strong"/>
          <w:b w:val="0"/>
          <w:bCs w:val="0"/>
        </w:rPr>
        <w:t>Beispielprojekte</w:t>
      </w:r>
      <w:r w:rsidR="00294365" w:rsidRPr="00543DFF">
        <w:rPr>
          <w:rStyle w:val="Strong"/>
          <w:b w:val="0"/>
          <w:bCs w:val="0"/>
        </w:rPr>
        <w:t xml:space="preserve">n wird </w:t>
      </w:r>
      <w:r w:rsidR="000F4E99" w:rsidRPr="00543DFF">
        <w:rPr>
          <w:rStyle w:val="Strong"/>
          <w:b w:val="0"/>
          <w:bCs w:val="0"/>
        </w:rPr>
        <w:t>dann</w:t>
      </w:r>
      <w:r w:rsidR="00294365" w:rsidRPr="00543DFF">
        <w:rPr>
          <w:rStyle w:val="Strong"/>
          <w:b w:val="0"/>
          <w:bCs w:val="0"/>
        </w:rPr>
        <w:t xml:space="preserve"> der Rahmen der Möglichkeiten gezeigt. Schließlich werden unterstütz</w:t>
      </w:r>
      <w:r w:rsidR="000F4E99" w:rsidRPr="00543DFF">
        <w:rPr>
          <w:rStyle w:val="Strong"/>
          <w:b w:val="0"/>
          <w:bCs w:val="0"/>
        </w:rPr>
        <w:t>t</w:t>
      </w:r>
      <w:r w:rsidR="00294365" w:rsidRPr="00543DFF">
        <w:rPr>
          <w:rStyle w:val="Strong"/>
          <w:b w:val="0"/>
          <w:bCs w:val="0"/>
        </w:rPr>
        <w:t xml:space="preserve"> durch Folien die notwendigen Vorbereitungen zur Stationenarbeit getroffen und der Ablauf derselben erklärt.</w:t>
      </w:r>
    </w:p>
    <w:p w14:paraId="79420BDF" w14:textId="2D9B3D6F" w:rsidR="007C6643" w:rsidRPr="00543DFF" w:rsidRDefault="0052269B" w:rsidP="00D2604E">
      <w:pPr>
        <w:rPr>
          <w:b/>
          <w:bCs/>
        </w:rPr>
      </w:pPr>
      <w:r w:rsidRPr="00543DFF">
        <w:rPr>
          <w:rStyle w:val="Strong"/>
        </w:rPr>
        <w:t>M2: Stationsarbeitsblätter und Laufzettel</w:t>
      </w:r>
    </w:p>
    <w:p w14:paraId="1BB9E26D" w14:textId="77777777" w:rsidR="0025542A" w:rsidRPr="00543DFF" w:rsidRDefault="00675788" w:rsidP="00A75A7F">
      <w:pPr>
        <w:rPr>
          <w:noProof/>
        </w:rPr>
      </w:pPr>
      <w:r w:rsidRPr="00543DFF">
        <w:rPr>
          <w:rStyle w:val="Strong"/>
          <w:b w:val="0"/>
          <w:bCs w:val="0"/>
        </w:rPr>
        <w:t>Jede Schülerin und jeder Schüler erhält einen eigenen Laufzettel zum Abarbeiten der Stationen, auf dem die Ergebnisse der Stationenarbeit in Stichpunkten festgehalten werden und der eigene Lernfortschritt eingeschätzt werden. Nach jeder bearbeiteten Station berichten die Schülerinnen und Schüler der Lehrkraft und führen ggf. Programmelemente vor. Wenn alles zufriedenstellend erledigt wurde, wird die Station auch von der Lehrperson als abgeschlossen gegengezeichnet.</w:t>
      </w:r>
      <w:r w:rsidR="0025542A" w:rsidRPr="00543DFF">
        <w:rPr>
          <w:noProof/>
        </w:rPr>
        <w:t xml:space="preserve"> </w:t>
      </w:r>
    </w:p>
    <w:p w14:paraId="4CD66F22" w14:textId="57315C97" w:rsidR="0025542A" w:rsidRPr="00543DFF" w:rsidRDefault="0025542A" w:rsidP="0025542A">
      <w:pPr>
        <w:spacing w:line="240" w:lineRule="auto"/>
        <w:rPr>
          <w:rStyle w:val="Strong"/>
          <w:b w:val="0"/>
          <w:bCs w:val="0"/>
        </w:rPr>
      </w:pPr>
      <w:r w:rsidRPr="00543DFF">
        <w:rPr>
          <w:noProof/>
        </w:rPr>
        <w:drawing>
          <wp:inline distT="0" distB="0" distL="0" distR="0" wp14:anchorId="1DB761EE" wp14:editId="6315D24A">
            <wp:extent cx="5039995" cy="2263140"/>
            <wp:effectExtent l="0" t="0" r="1905" b="0"/>
            <wp:docPr id="4" name="Picture 4" descr="A picture containing table, indoor, wall,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t8lo%KR665zsGYYXzk4g_thumb_8e1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263140"/>
                    </a:xfrm>
                    <a:prstGeom prst="rect">
                      <a:avLst/>
                    </a:prstGeom>
                  </pic:spPr>
                </pic:pic>
              </a:graphicData>
            </a:graphic>
          </wp:inline>
        </w:drawing>
      </w:r>
    </w:p>
    <w:p w14:paraId="179A22E0" w14:textId="77777777" w:rsidR="00411BE2" w:rsidRPr="00543DFF" w:rsidRDefault="00411BE2">
      <w:pPr>
        <w:spacing w:after="0" w:line="240" w:lineRule="auto"/>
        <w:jc w:val="left"/>
        <w:rPr>
          <w:rStyle w:val="Strong"/>
        </w:rPr>
      </w:pPr>
      <w:r w:rsidRPr="00543DFF">
        <w:rPr>
          <w:rStyle w:val="Strong"/>
        </w:rPr>
        <w:br w:type="page"/>
      </w:r>
    </w:p>
    <w:p w14:paraId="4A999900" w14:textId="6530AE43" w:rsidR="00D2604E" w:rsidRPr="00543DFF" w:rsidRDefault="0052269B" w:rsidP="00A75A7F">
      <w:r w:rsidRPr="00543DFF">
        <w:rPr>
          <w:rStyle w:val="Strong"/>
        </w:rPr>
        <w:lastRenderedPageBreak/>
        <w:t xml:space="preserve">M3: </w:t>
      </w:r>
      <w:r w:rsidR="000D4509" w:rsidRPr="00543DFF">
        <w:rPr>
          <w:rStyle w:val="Strong"/>
        </w:rPr>
        <w:t xml:space="preserve">Foliensatz </w:t>
      </w:r>
      <w:r w:rsidR="000D4509" w:rsidRPr="00543DFF">
        <w:rPr>
          <w:rStyle w:val="Strong"/>
          <w:b w:val="0"/>
          <w:bCs w:val="0"/>
        </w:rPr>
        <w:t>„Aufgaben zur Anwendung und Vertiefung“</w:t>
      </w:r>
    </w:p>
    <w:p w14:paraId="3D201FDC" w14:textId="7ADF95D7" w:rsidR="00675788" w:rsidRPr="00543DFF" w:rsidRDefault="00DC50DD" w:rsidP="00675788">
      <w:pPr>
        <w:rPr>
          <w:rStyle w:val="Strong"/>
          <w:b w:val="0"/>
          <w:bCs w:val="0"/>
        </w:rPr>
      </w:pPr>
      <w:r w:rsidRPr="00543DFF">
        <w:rPr>
          <w:rStyle w:val="Strong"/>
          <w:b w:val="0"/>
          <w:bCs w:val="0"/>
        </w:rPr>
        <w:t>Mit d</w:t>
      </w:r>
      <w:r w:rsidR="000D4509" w:rsidRPr="00543DFF">
        <w:rPr>
          <w:rStyle w:val="Strong"/>
          <w:b w:val="0"/>
          <w:bCs w:val="0"/>
        </w:rPr>
        <w:t>iesem</w:t>
      </w:r>
      <w:r w:rsidRPr="00543DFF">
        <w:rPr>
          <w:rStyle w:val="Strong"/>
          <w:b w:val="0"/>
          <w:bCs w:val="0"/>
        </w:rPr>
        <w:t xml:space="preserve"> Foliensatz</w:t>
      </w:r>
      <w:r w:rsidR="008649F3" w:rsidRPr="00543DFF">
        <w:rPr>
          <w:rStyle w:val="Strong"/>
          <w:b w:val="0"/>
          <w:bCs w:val="0"/>
        </w:rPr>
        <w:t xml:space="preserve"> wird zunächst methodisch das Pair-</w:t>
      </w:r>
      <w:proofErr w:type="spellStart"/>
      <w:r w:rsidR="008649F3" w:rsidRPr="00543DFF">
        <w:rPr>
          <w:rStyle w:val="Strong"/>
          <w:b w:val="0"/>
          <w:bCs w:val="0"/>
        </w:rPr>
        <w:t>Programming</w:t>
      </w:r>
      <w:proofErr w:type="spellEnd"/>
      <w:r w:rsidR="008649F3" w:rsidRPr="00543DFF">
        <w:rPr>
          <w:rStyle w:val="Strong"/>
          <w:b w:val="0"/>
          <w:bCs w:val="0"/>
        </w:rPr>
        <w:t xml:space="preserve"> eingeführt, bevor verschiedene Aufgaben die Erkenntnisse aus dem Stationenlernen zur Anwendung bringen:</w:t>
      </w:r>
    </w:p>
    <w:tbl>
      <w:tblPr>
        <w:tblStyle w:val="TableGrid"/>
        <w:tblW w:w="0" w:type="auto"/>
        <w:tblLook w:val="04A0" w:firstRow="1" w:lastRow="0" w:firstColumn="1" w:lastColumn="0" w:noHBand="0" w:noVBand="1"/>
      </w:tblPr>
      <w:tblGrid>
        <w:gridCol w:w="7927"/>
      </w:tblGrid>
      <w:tr w:rsidR="009348E6" w:rsidRPr="00543DFF" w14:paraId="3AB4F3AD" w14:textId="77777777" w:rsidTr="000C6E3E">
        <w:trPr>
          <w:trHeight w:val="2103"/>
        </w:trPr>
        <w:tc>
          <w:tcPr>
            <w:tcW w:w="0" w:type="auto"/>
          </w:tcPr>
          <w:p w14:paraId="6123811B" w14:textId="41B941D1" w:rsidR="009348E6" w:rsidRPr="00543DFF" w:rsidRDefault="009348E6" w:rsidP="000F4E99">
            <w:pPr>
              <w:jc w:val="center"/>
              <w:rPr>
                <w:rStyle w:val="Strong"/>
              </w:rPr>
            </w:pPr>
            <w:r w:rsidRPr="00543DFF">
              <w:rPr>
                <w:rStyle w:val="Strong"/>
              </w:rPr>
              <w:t>Dynamic Desktop</w:t>
            </w:r>
          </w:p>
          <w:p w14:paraId="2A1CD84E" w14:textId="49D41BA1" w:rsidR="009348E6" w:rsidRPr="00543DFF" w:rsidRDefault="00294365" w:rsidP="008649F3">
            <w:r w:rsidRPr="00543DFF">
              <w:rPr>
                <w:noProof/>
              </w:rPr>
              <w:drawing>
                <wp:anchor distT="0" distB="0" distL="114300" distR="114300" simplePos="0" relativeHeight="251667456" behindDoc="1" locked="0" layoutInCell="1" allowOverlap="1" wp14:anchorId="447CC46E" wp14:editId="317812FC">
                  <wp:simplePos x="0" y="0"/>
                  <wp:positionH relativeFrom="column">
                    <wp:posOffset>2620645</wp:posOffset>
                  </wp:positionH>
                  <wp:positionV relativeFrom="paragraph">
                    <wp:posOffset>25287</wp:posOffset>
                  </wp:positionV>
                  <wp:extent cx="2341084" cy="1474497"/>
                  <wp:effectExtent l="0" t="0" r="0" b="0"/>
                  <wp:wrapTight wrapText="bothSides">
                    <wp:wrapPolygon edited="0">
                      <wp:start x="0" y="0"/>
                      <wp:lineTo x="0" y="21395"/>
                      <wp:lineTo x="21448" y="21395"/>
                      <wp:lineTo x="21448" y="0"/>
                      <wp:lineTo x="0" y="0"/>
                    </wp:wrapPolygon>
                  </wp:wrapTight>
                  <wp:docPr id="15" name="Picture 15" descr="A sign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ynamicDesktop.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1084" cy="1474497"/>
                          </a:xfrm>
                          <a:prstGeom prst="rect">
                            <a:avLst/>
                          </a:prstGeom>
                        </pic:spPr>
                      </pic:pic>
                    </a:graphicData>
                  </a:graphic>
                  <wp14:sizeRelH relativeFrom="page">
                    <wp14:pctWidth>0</wp14:pctWidth>
                  </wp14:sizeRelH>
                  <wp14:sizeRelV relativeFrom="page">
                    <wp14:pctHeight>0</wp14:pctHeight>
                  </wp14:sizeRelV>
                </wp:anchor>
              </w:drawing>
            </w:r>
            <w:r w:rsidR="009348E6" w:rsidRPr="00543DFF">
              <w:t xml:space="preserve">Apples Betriebssystem bietet mit </w:t>
            </w:r>
            <w:r w:rsidR="009348E6" w:rsidRPr="00543DFF">
              <w:rPr>
                <w:i/>
                <w:iCs/>
              </w:rPr>
              <w:t xml:space="preserve">Dynamic Desktop </w:t>
            </w:r>
            <w:r w:rsidR="009348E6" w:rsidRPr="00543DFF">
              <w:t xml:space="preserve">eine Funktion, mittels derer das Desktop-Bild automatisch an die Tageszeit angepasst wird. </w:t>
            </w:r>
          </w:p>
          <w:p w14:paraId="2FA2E69A" w14:textId="6934CB46" w:rsidR="009348E6" w:rsidRPr="00543DFF" w:rsidRDefault="009348E6" w:rsidP="008649F3">
            <w:r w:rsidRPr="00543DFF">
              <w:rPr>
                <w:b/>
                <w:bCs/>
              </w:rPr>
              <w:t xml:space="preserve">Aufgabe: </w:t>
            </w:r>
            <w:r w:rsidRPr="00543DFF">
              <w:t xml:space="preserve">Entwerft im Team eine Dynamic-Desktop-Simulation, die sich jedoch nicht an der Tageszeit, sondern an Sensordaten orientiert und beispielsweise entsprechend der Umgebungshelligkeit, der Temperatur oder des Geräuschpegels das Hintergrundbild der Bühne anpasst. </w:t>
            </w:r>
          </w:p>
          <w:p w14:paraId="60353FE0" w14:textId="0C19408E" w:rsidR="009348E6" w:rsidRPr="00543DFF" w:rsidRDefault="009348E6" w:rsidP="00675788">
            <w:pPr>
              <w:rPr>
                <w:rStyle w:val="Strong"/>
                <w:b w:val="0"/>
                <w:bCs w:val="0"/>
              </w:rPr>
            </w:pPr>
            <w:r w:rsidRPr="00543DFF">
              <w:rPr>
                <w:b/>
                <w:bCs/>
              </w:rPr>
              <w:t xml:space="preserve">Zeit: </w:t>
            </w:r>
            <w:r w:rsidRPr="00543DFF">
              <w:t xml:space="preserve">30 Minuten </w:t>
            </w:r>
          </w:p>
        </w:tc>
      </w:tr>
      <w:tr w:rsidR="009348E6" w:rsidRPr="00543DFF" w14:paraId="2DE7A4C8" w14:textId="77777777" w:rsidTr="000C6E3E">
        <w:tc>
          <w:tcPr>
            <w:tcW w:w="0" w:type="auto"/>
          </w:tcPr>
          <w:p w14:paraId="55B38A6A" w14:textId="5CF9F0EA" w:rsidR="009348E6" w:rsidRPr="00543DFF" w:rsidRDefault="009348E6" w:rsidP="000F4E99">
            <w:pPr>
              <w:jc w:val="center"/>
              <w:rPr>
                <w:b/>
                <w:bCs/>
              </w:rPr>
            </w:pPr>
            <w:proofErr w:type="spellStart"/>
            <w:r w:rsidRPr="00543DFF">
              <w:rPr>
                <w:b/>
                <w:bCs/>
              </w:rPr>
              <w:t>Etch</w:t>
            </w:r>
            <w:proofErr w:type="spellEnd"/>
            <w:r w:rsidRPr="00543DFF">
              <w:rPr>
                <w:b/>
                <w:bCs/>
              </w:rPr>
              <w:t xml:space="preserve"> A Sketch</w:t>
            </w:r>
          </w:p>
          <w:p w14:paraId="63D1ED41" w14:textId="577AEF83" w:rsidR="009348E6" w:rsidRPr="00543DFF" w:rsidRDefault="000D4509" w:rsidP="008649F3">
            <w:r w:rsidRPr="00543DFF">
              <w:rPr>
                <w:rStyle w:val="Strong"/>
                <w:b w:val="0"/>
                <w:bCs w:val="0"/>
                <w:noProof/>
              </w:rPr>
              <w:drawing>
                <wp:anchor distT="0" distB="0" distL="114300" distR="114300" simplePos="0" relativeHeight="251665408" behindDoc="1" locked="0" layoutInCell="1" allowOverlap="1" wp14:anchorId="1FE0D313" wp14:editId="05625ED5">
                  <wp:simplePos x="0" y="0"/>
                  <wp:positionH relativeFrom="margin">
                    <wp:posOffset>2617470</wp:posOffset>
                  </wp:positionH>
                  <wp:positionV relativeFrom="margin">
                    <wp:posOffset>387985</wp:posOffset>
                  </wp:positionV>
                  <wp:extent cx="2339975" cy="1515110"/>
                  <wp:effectExtent l="0" t="0" r="0" b="0"/>
                  <wp:wrapTight wrapText="bothSides">
                    <wp:wrapPolygon edited="0">
                      <wp:start x="0" y="0"/>
                      <wp:lineTo x="0" y="21365"/>
                      <wp:lineTo x="21453" y="21365"/>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9975" cy="15151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348E6" w:rsidRPr="00543DFF">
              <w:rPr>
                <w:i/>
                <w:iCs/>
              </w:rPr>
              <w:t>Etch</w:t>
            </w:r>
            <w:proofErr w:type="spellEnd"/>
            <w:r w:rsidR="009348E6" w:rsidRPr="00543DFF">
              <w:rPr>
                <w:i/>
                <w:iCs/>
              </w:rPr>
              <w:t xml:space="preserve"> A Sketch </w:t>
            </w:r>
            <w:r w:rsidR="009348E6" w:rsidRPr="00543DFF">
              <w:t>ist ein “Magisches Zeichenbrett” aus den 1960/70er Jahren, das mit zwei Drehkn</w:t>
            </w:r>
            <w:r w:rsidR="00963906">
              <w:t>ö</w:t>
            </w:r>
            <w:r w:rsidR="009348E6" w:rsidRPr="00543DFF">
              <w:t xml:space="preserve">pfen bedient wird. Die Kunst beim Zeichnen mit </w:t>
            </w:r>
            <w:proofErr w:type="spellStart"/>
            <w:r w:rsidR="009348E6" w:rsidRPr="00543DFF">
              <w:t>Etch</w:t>
            </w:r>
            <w:proofErr w:type="spellEnd"/>
            <w:r w:rsidR="009348E6" w:rsidRPr="00543DFF">
              <w:t xml:space="preserve"> A Sketch liegt darin, das Bild in einer </w:t>
            </w:r>
            <w:r w:rsidR="00963906" w:rsidRPr="00543DFF">
              <w:t>durchgängigen</w:t>
            </w:r>
            <w:r w:rsidR="009348E6" w:rsidRPr="00543DFF">
              <w:t xml:space="preserve"> Linie zu zeichnen. </w:t>
            </w:r>
          </w:p>
          <w:p w14:paraId="0787D446" w14:textId="1C2CC33F" w:rsidR="009348E6" w:rsidRPr="00543DFF" w:rsidRDefault="009348E6" w:rsidP="008649F3">
            <w:r w:rsidRPr="00543DFF">
              <w:rPr>
                <w:b/>
                <w:bCs/>
              </w:rPr>
              <w:t xml:space="preserve">Aufgabe: </w:t>
            </w:r>
            <w:r w:rsidRPr="00543DFF">
              <w:t xml:space="preserve">Entwerft im Team eine </w:t>
            </w:r>
            <w:proofErr w:type="spellStart"/>
            <w:r w:rsidRPr="00543DFF">
              <w:t>Etch</w:t>
            </w:r>
            <w:proofErr w:type="spellEnd"/>
            <w:r w:rsidRPr="00543DFF">
              <w:t xml:space="preserve">-A-Sketch-Simulation, die </w:t>
            </w:r>
            <w:r w:rsidR="00294365" w:rsidRPr="00543DFF">
              <w:t>für</w:t>
            </w:r>
            <w:r w:rsidRPr="00543DFF">
              <w:t xml:space="preserve"> die Eingabe zwei Drehwiderst</w:t>
            </w:r>
            <w:r w:rsidR="00294365" w:rsidRPr="00543DFF">
              <w:t>ä</w:t>
            </w:r>
            <w:r w:rsidRPr="00543DFF">
              <w:t xml:space="preserve">nde nutzt und das Bild </w:t>
            </w:r>
            <w:r w:rsidR="00294365" w:rsidRPr="00543DFF">
              <w:t>während</w:t>
            </w:r>
            <w:r w:rsidRPr="00543DFF">
              <w:t xml:space="preserve"> seiner Entstehung auf der </w:t>
            </w:r>
            <w:r w:rsidR="00294365" w:rsidRPr="00543DFF">
              <w:t>Bühne</w:t>
            </w:r>
            <w:r w:rsidRPr="00543DFF">
              <w:t xml:space="preserve"> anzeigt. </w:t>
            </w:r>
          </w:p>
          <w:p w14:paraId="4AF50FEF" w14:textId="379F5712" w:rsidR="009348E6" w:rsidRPr="00543DFF" w:rsidRDefault="009348E6" w:rsidP="009348E6">
            <w:pPr>
              <w:rPr>
                <w:rStyle w:val="Strong"/>
                <w:b w:val="0"/>
                <w:bCs w:val="0"/>
              </w:rPr>
            </w:pPr>
            <w:r w:rsidRPr="00543DFF">
              <w:rPr>
                <w:b/>
                <w:bCs/>
              </w:rPr>
              <w:t xml:space="preserve">Zeit: </w:t>
            </w:r>
            <w:r w:rsidRPr="00543DFF">
              <w:t>45 Minuten</w:t>
            </w:r>
          </w:p>
        </w:tc>
      </w:tr>
      <w:tr w:rsidR="009348E6" w:rsidRPr="00543DFF" w14:paraId="31E2B823" w14:textId="77777777" w:rsidTr="000C6E3E">
        <w:tc>
          <w:tcPr>
            <w:tcW w:w="0" w:type="auto"/>
          </w:tcPr>
          <w:p w14:paraId="22CBF929" w14:textId="6655C2C6" w:rsidR="009348E6" w:rsidRPr="00543DFF" w:rsidRDefault="000F4E99" w:rsidP="000F4E99">
            <w:pPr>
              <w:jc w:val="center"/>
              <w:rPr>
                <w:rStyle w:val="Strong"/>
              </w:rPr>
            </w:pPr>
            <w:r w:rsidRPr="00543DFF">
              <w:rPr>
                <w:rStyle w:val="Strong"/>
                <w:noProof/>
              </w:rPr>
              <w:drawing>
                <wp:anchor distT="0" distB="0" distL="114300" distR="114300" simplePos="0" relativeHeight="251666432" behindDoc="1" locked="0" layoutInCell="1" allowOverlap="1" wp14:anchorId="4E229932" wp14:editId="295A9BB6">
                  <wp:simplePos x="0" y="0"/>
                  <wp:positionH relativeFrom="margin">
                    <wp:posOffset>2622045</wp:posOffset>
                  </wp:positionH>
                  <wp:positionV relativeFrom="margin">
                    <wp:posOffset>345362</wp:posOffset>
                  </wp:positionV>
                  <wp:extent cx="2339975" cy="1965960"/>
                  <wp:effectExtent l="0" t="0" r="0" b="2540"/>
                  <wp:wrapTight wrapText="bothSides">
                    <wp:wrapPolygon edited="0">
                      <wp:start x="0" y="0"/>
                      <wp:lineTo x="0" y="21488"/>
                      <wp:lineTo x="21453" y="21488"/>
                      <wp:lineTo x="2145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9975" cy="1965960"/>
                          </a:xfrm>
                          <a:prstGeom prst="rect">
                            <a:avLst/>
                          </a:prstGeom>
                        </pic:spPr>
                      </pic:pic>
                    </a:graphicData>
                  </a:graphic>
                </wp:anchor>
              </w:drawing>
            </w:r>
            <w:proofErr w:type="spellStart"/>
            <w:r w:rsidR="009348E6" w:rsidRPr="00543DFF">
              <w:rPr>
                <w:rStyle w:val="Strong"/>
              </w:rPr>
              <w:t>Palim-Palim</w:t>
            </w:r>
            <w:proofErr w:type="spellEnd"/>
          </w:p>
          <w:p w14:paraId="4021275C" w14:textId="3ADB493F" w:rsidR="009348E6" w:rsidRPr="00543DFF" w:rsidRDefault="009348E6" w:rsidP="009348E6">
            <w:r w:rsidRPr="00543DFF">
              <w:t xml:space="preserve">Viele kleinere </w:t>
            </w:r>
            <w:r w:rsidR="00294365" w:rsidRPr="00543DFF">
              <w:t>Geschäfte</w:t>
            </w:r>
            <w:r w:rsidRPr="00543DFF">
              <w:t xml:space="preserve"> besitzen einen </w:t>
            </w:r>
            <w:proofErr w:type="spellStart"/>
            <w:r w:rsidR="00963906" w:rsidRPr="00543DFF">
              <w:t>T</w:t>
            </w:r>
            <w:r w:rsidR="00963906">
              <w:t>ü</w:t>
            </w:r>
            <w:r w:rsidR="00963906" w:rsidRPr="00543DFF">
              <w:t>rgong</w:t>
            </w:r>
            <w:proofErr w:type="spellEnd"/>
            <w:r w:rsidRPr="00543DFF">
              <w:t xml:space="preserve">, der den Ladenbesitzer auf Kunden aufmerksam macht, wenn er sich beispielsweise gerade im Lagerraum befindet. </w:t>
            </w:r>
          </w:p>
          <w:p w14:paraId="52EFD3CE" w14:textId="7329CCDD" w:rsidR="009348E6" w:rsidRPr="00543DFF" w:rsidRDefault="009348E6" w:rsidP="009348E6">
            <w:r w:rsidRPr="00543DFF">
              <w:rPr>
                <w:b/>
                <w:bCs/>
              </w:rPr>
              <w:t xml:space="preserve">Aufgabe: </w:t>
            </w:r>
            <w:r w:rsidRPr="00543DFF">
              <w:t xml:space="preserve">Entwerft im Team einen </w:t>
            </w:r>
            <w:proofErr w:type="spellStart"/>
            <w:r w:rsidR="00963906" w:rsidRPr="00543DFF">
              <w:t>T</w:t>
            </w:r>
            <w:r w:rsidR="00963906">
              <w:t>ü</w:t>
            </w:r>
            <w:r w:rsidR="00963906" w:rsidRPr="00543DFF">
              <w:t>rgong</w:t>
            </w:r>
            <w:proofErr w:type="spellEnd"/>
            <w:r w:rsidR="00963906" w:rsidRPr="00543DFF">
              <w:t xml:space="preserve"> </w:t>
            </w:r>
            <w:r w:rsidR="00294365" w:rsidRPr="00543DFF">
              <w:t>für</w:t>
            </w:r>
            <w:r w:rsidRPr="00543DFF">
              <w:t xml:space="preserve"> den Informatikraum, der jeden zehnten </w:t>
            </w:r>
            <w:r w:rsidR="00294365" w:rsidRPr="00543DFF">
              <w:t>Schüler</w:t>
            </w:r>
            <w:r w:rsidRPr="00543DFF">
              <w:t xml:space="preserve"> auf besondere Weise </w:t>
            </w:r>
            <w:r w:rsidR="00294365" w:rsidRPr="00543DFF">
              <w:t>begrüßt</w:t>
            </w:r>
            <w:r w:rsidRPr="00543DFF">
              <w:t xml:space="preserve">. </w:t>
            </w:r>
          </w:p>
          <w:p w14:paraId="2AA9661F" w14:textId="674652D3" w:rsidR="009348E6" w:rsidRPr="00543DFF" w:rsidRDefault="009348E6" w:rsidP="00675788">
            <w:pPr>
              <w:rPr>
                <w:rStyle w:val="Strong"/>
                <w:b w:val="0"/>
                <w:bCs w:val="0"/>
              </w:rPr>
            </w:pPr>
            <w:r w:rsidRPr="00543DFF">
              <w:rPr>
                <w:b/>
                <w:bCs/>
              </w:rPr>
              <w:t xml:space="preserve">Zeit: </w:t>
            </w:r>
            <w:r w:rsidRPr="00543DFF">
              <w:t xml:space="preserve">20 Minuten </w:t>
            </w:r>
          </w:p>
        </w:tc>
      </w:tr>
    </w:tbl>
    <w:p w14:paraId="75484601" w14:textId="7B4D31C2" w:rsidR="009348E6" w:rsidRPr="00543DFF" w:rsidRDefault="00F83A69" w:rsidP="00675788">
      <w:pPr>
        <w:rPr>
          <w:rStyle w:val="Strong"/>
          <w:b w:val="0"/>
          <w:bCs w:val="0"/>
        </w:rPr>
      </w:pPr>
      <w:r w:rsidRPr="00543DFF">
        <w:rPr>
          <w:rStyle w:val="Strong"/>
          <w:b w:val="0"/>
          <w:bCs w:val="0"/>
        </w:rPr>
        <w:br/>
      </w:r>
      <w:r w:rsidR="009348E6" w:rsidRPr="00543DFF">
        <w:rPr>
          <w:rStyle w:val="Strong"/>
          <w:b w:val="0"/>
          <w:bCs w:val="0"/>
        </w:rPr>
        <w:t xml:space="preserve">Auf den folgenden Folien wird – je nach Kenntnisstand der Schülerinnen und Schüler – das Konzept von </w:t>
      </w:r>
      <w:r w:rsidR="009348E6" w:rsidRPr="00543DFF">
        <w:rPr>
          <w:rStyle w:val="Strong"/>
          <w:b w:val="0"/>
          <w:bCs w:val="0"/>
          <w:i/>
          <w:iCs/>
        </w:rPr>
        <w:t>Variablen eingeführt oder wiederholt</w:t>
      </w:r>
      <w:r w:rsidR="009348E6" w:rsidRPr="00543DFF">
        <w:rPr>
          <w:rStyle w:val="Strong"/>
          <w:b w:val="0"/>
          <w:bCs w:val="0"/>
        </w:rPr>
        <w:t xml:space="preserve">, deren Verwendung in Snap4Arduino </w:t>
      </w:r>
      <w:r w:rsidR="009348E6" w:rsidRPr="00543DFF">
        <w:rPr>
          <w:rStyle w:val="Strong"/>
          <w:b w:val="0"/>
          <w:bCs w:val="0"/>
        </w:rPr>
        <w:lastRenderedPageBreak/>
        <w:t>vorgestellt und mit Übungsaufgaben gefestigt</w:t>
      </w:r>
      <w:r w:rsidR="008739D5" w:rsidRPr="00543DFF">
        <w:rPr>
          <w:rStyle w:val="Strong"/>
          <w:b w:val="0"/>
          <w:bCs w:val="0"/>
        </w:rPr>
        <w:t>, Musterlösungen finden sich dann auf den anschließenden Folien</w:t>
      </w:r>
      <w:r w:rsidR="009348E6" w:rsidRPr="00543DFF">
        <w:rPr>
          <w:rStyle w:val="Strong"/>
          <w:b w:val="0"/>
          <w:bCs w:val="0"/>
        </w:rPr>
        <w:t>:</w:t>
      </w:r>
    </w:p>
    <w:tbl>
      <w:tblPr>
        <w:tblStyle w:val="TableGrid"/>
        <w:tblW w:w="5000" w:type="pct"/>
        <w:tblLook w:val="04A0" w:firstRow="1" w:lastRow="0" w:firstColumn="1" w:lastColumn="0" w:noHBand="0" w:noVBand="1"/>
      </w:tblPr>
      <w:tblGrid>
        <w:gridCol w:w="7927"/>
      </w:tblGrid>
      <w:tr w:rsidR="008739D5" w:rsidRPr="00543DFF" w14:paraId="5B426667" w14:textId="7C0D9D3B" w:rsidTr="000C6E3E">
        <w:tc>
          <w:tcPr>
            <w:tcW w:w="5000" w:type="pct"/>
            <w:tcBorders>
              <w:bottom w:val="nil"/>
            </w:tcBorders>
          </w:tcPr>
          <w:p w14:paraId="37F02558" w14:textId="52BBC320" w:rsidR="008739D5" w:rsidRPr="00543DFF" w:rsidRDefault="008739D5" w:rsidP="000F4E99">
            <w:pPr>
              <w:jc w:val="center"/>
              <w:rPr>
                <w:b/>
                <w:bCs/>
              </w:rPr>
            </w:pPr>
            <w:r w:rsidRPr="00543DFF">
              <w:rPr>
                <w:b/>
                <w:bCs/>
              </w:rPr>
              <w:t>Schaltzyklen einer LED-Lampe</w:t>
            </w:r>
          </w:p>
          <w:p w14:paraId="1EBE8DCC" w14:textId="76ABCD4E" w:rsidR="008739D5" w:rsidRPr="00543DFF" w:rsidRDefault="008739D5" w:rsidP="009348E6">
            <w:r w:rsidRPr="00543DFF">
              <w:t xml:space="preserve">Die Anzahl der Schaltzyklen bestimmt, wie oft eine LED-Lampe an- und ausgeschaltet wird und hat Einfluss auf ihre Lebensdauer. </w:t>
            </w:r>
          </w:p>
          <w:p w14:paraId="0C37FF1B" w14:textId="587F11C4" w:rsidR="008739D5" w:rsidRPr="00543DFF" w:rsidRDefault="008739D5" w:rsidP="00675788">
            <w:r w:rsidRPr="00543DFF">
              <w:rPr>
                <w:b/>
                <w:bCs/>
              </w:rPr>
              <w:t xml:space="preserve">Aufgabe: </w:t>
            </w:r>
            <w:r w:rsidRPr="00543DFF">
              <w:t xml:space="preserve">Implementiere ein Programm, das die Schaltzyklen einer Lampe zählt, den aktuellen Wert anzeigt und bei Erreichen der Lebensdauer einen entsprechenden Hinweis sendet. </w:t>
            </w:r>
          </w:p>
        </w:tc>
      </w:tr>
      <w:tr w:rsidR="008739D5" w:rsidRPr="00543DFF" w14:paraId="226695A0" w14:textId="77777777" w:rsidTr="000C6E3E">
        <w:tc>
          <w:tcPr>
            <w:tcW w:w="5000" w:type="pct"/>
            <w:tcBorders>
              <w:top w:val="nil"/>
              <w:bottom w:val="single" w:sz="4" w:space="0" w:color="auto"/>
            </w:tcBorders>
          </w:tcPr>
          <w:p w14:paraId="2C777036" w14:textId="77777777" w:rsidR="00F83A69" w:rsidRPr="00543DFF" w:rsidRDefault="00F83A69" w:rsidP="008739D5">
            <w:pPr>
              <w:spacing w:line="240" w:lineRule="auto"/>
              <w:jc w:val="center"/>
            </w:pPr>
            <w:r w:rsidRPr="00543DFF">
              <w:t>Mögliche Lösung:</w:t>
            </w:r>
          </w:p>
          <w:p w14:paraId="710A772D" w14:textId="4CBA91C7" w:rsidR="008739D5" w:rsidRPr="00543DFF" w:rsidRDefault="008739D5" w:rsidP="008739D5">
            <w:pPr>
              <w:spacing w:line="240" w:lineRule="auto"/>
              <w:jc w:val="center"/>
            </w:pPr>
            <w:r w:rsidRPr="00543DFF">
              <w:rPr>
                <w:noProof/>
              </w:rPr>
              <w:drawing>
                <wp:inline distT="0" distB="0" distL="0" distR="0" wp14:anchorId="4A187D04" wp14:editId="487DA6D3">
                  <wp:extent cx="2555310" cy="22364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9553" cy="2266428"/>
                          </a:xfrm>
                          <a:prstGeom prst="rect">
                            <a:avLst/>
                          </a:prstGeom>
                        </pic:spPr>
                      </pic:pic>
                    </a:graphicData>
                  </a:graphic>
                </wp:inline>
              </w:drawing>
            </w:r>
          </w:p>
        </w:tc>
      </w:tr>
      <w:tr w:rsidR="008739D5" w:rsidRPr="00543DFF" w14:paraId="721B5D2D" w14:textId="44169BBA" w:rsidTr="000C6E3E">
        <w:tc>
          <w:tcPr>
            <w:tcW w:w="5000" w:type="pct"/>
            <w:tcBorders>
              <w:bottom w:val="nil"/>
            </w:tcBorders>
          </w:tcPr>
          <w:p w14:paraId="457A0203" w14:textId="521FC9C1" w:rsidR="008739D5" w:rsidRPr="00543DFF" w:rsidRDefault="008739D5" w:rsidP="000F4E99">
            <w:pPr>
              <w:jc w:val="center"/>
              <w:rPr>
                <w:b/>
                <w:bCs/>
              </w:rPr>
            </w:pPr>
            <w:r w:rsidRPr="00543DFF">
              <w:rPr>
                <w:b/>
                <w:bCs/>
              </w:rPr>
              <w:t>Countdown</w:t>
            </w:r>
          </w:p>
          <w:p w14:paraId="7511928E" w14:textId="093FAD9A" w:rsidR="008739D5" w:rsidRPr="00543DFF" w:rsidRDefault="008739D5" w:rsidP="009348E6">
            <w:r w:rsidRPr="00543DFF">
              <w:t xml:space="preserve">Ein Countdown ist eine </w:t>
            </w:r>
            <w:r w:rsidR="00543DFF" w:rsidRPr="00543DFF">
              <w:t xml:space="preserve">regelmäßige </w:t>
            </w:r>
            <w:r w:rsidRPr="00543DFF">
              <w:t xml:space="preserve">Bekanntgabe einer noch verbleibenden Zeitspanne bis zum Eintreten eines Ereignisses und wurde nicht, wie </w:t>
            </w:r>
            <w:r w:rsidR="00543DFF" w:rsidRPr="00543DFF">
              <w:t>häufig</w:t>
            </w:r>
            <w:r w:rsidRPr="00543DFF">
              <w:t xml:space="preserve"> vermutet, zuerst in der Raumfahrt verwendet, sondern in einem Film </w:t>
            </w:r>
            <w:r w:rsidR="00543DFF" w:rsidRPr="00543DFF">
              <w:t>über</w:t>
            </w:r>
            <w:r w:rsidRPr="00543DFF">
              <w:t xml:space="preserve"> die Raumfahrt (Fritz Lang, </w:t>
            </w:r>
            <w:r w:rsidRPr="00543DFF">
              <w:rPr>
                <w:i/>
                <w:iCs/>
              </w:rPr>
              <w:t>Frau im Mond</w:t>
            </w:r>
            <w:r w:rsidRPr="00543DFF">
              <w:t>, 1929; vgl. Wikipedia: https:// de.wikipedia.org/</w:t>
            </w:r>
            <w:proofErr w:type="spellStart"/>
            <w:r w:rsidRPr="00543DFF">
              <w:t>wiki</w:t>
            </w:r>
            <w:proofErr w:type="spellEnd"/>
            <w:r w:rsidRPr="00543DFF">
              <w:t>/Countdown).</w:t>
            </w:r>
            <w:r w:rsidRPr="00543DFF">
              <w:rPr>
                <w:rFonts w:ascii="MS Gothic" w:eastAsia="MS Gothic" w:hAnsi="MS Gothic" w:cs="MS Gothic"/>
              </w:rPr>
              <w:t> </w:t>
            </w:r>
            <w:r w:rsidRPr="00543DFF">
              <w:t xml:space="preserve"> </w:t>
            </w:r>
          </w:p>
          <w:p w14:paraId="1D5F7515" w14:textId="1CE16C9A" w:rsidR="008739D5" w:rsidRPr="00543DFF" w:rsidRDefault="008739D5" w:rsidP="00675788">
            <w:r w:rsidRPr="00543DFF">
              <w:rPr>
                <w:b/>
                <w:bCs/>
              </w:rPr>
              <w:t xml:space="preserve">Aufgabe: </w:t>
            </w:r>
            <w:r w:rsidRPr="00543DFF">
              <w:t xml:space="preserve">Implementiere einen Countdown, der die letzten Sekunden bis zum Event spannend macht! Der Startwert soll zu Programmbeginn vom Benutzer eingegeben werden. </w:t>
            </w:r>
          </w:p>
        </w:tc>
      </w:tr>
      <w:tr w:rsidR="008739D5" w:rsidRPr="00543DFF" w14:paraId="5032ED96" w14:textId="77777777" w:rsidTr="000C6E3E">
        <w:tc>
          <w:tcPr>
            <w:tcW w:w="5000" w:type="pct"/>
            <w:tcBorders>
              <w:top w:val="nil"/>
              <w:bottom w:val="single" w:sz="4" w:space="0" w:color="auto"/>
            </w:tcBorders>
          </w:tcPr>
          <w:p w14:paraId="78FB07CA" w14:textId="77777777" w:rsidR="00F83A69" w:rsidRPr="00543DFF" w:rsidRDefault="00F83A69" w:rsidP="00F83A69">
            <w:pPr>
              <w:spacing w:line="240" w:lineRule="auto"/>
              <w:jc w:val="center"/>
            </w:pPr>
            <w:r w:rsidRPr="00543DFF">
              <w:t>Mögliche Lösung:</w:t>
            </w:r>
          </w:p>
          <w:p w14:paraId="5C9445ED" w14:textId="07E6B68E" w:rsidR="008739D5" w:rsidRPr="00543DFF" w:rsidRDefault="008739D5" w:rsidP="008739D5">
            <w:pPr>
              <w:spacing w:line="240" w:lineRule="auto"/>
              <w:jc w:val="center"/>
            </w:pPr>
            <w:r w:rsidRPr="00543DFF">
              <w:rPr>
                <w:noProof/>
              </w:rPr>
              <w:drawing>
                <wp:inline distT="0" distB="0" distL="0" distR="0" wp14:anchorId="38F621FB" wp14:editId="5FC35C98">
                  <wp:extent cx="2843409" cy="1583095"/>
                  <wp:effectExtent l="0" t="0" r="190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7616" cy="1596573"/>
                          </a:xfrm>
                          <a:prstGeom prst="rect">
                            <a:avLst/>
                          </a:prstGeom>
                        </pic:spPr>
                      </pic:pic>
                    </a:graphicData>
                  </a:graphic>
                </wp:inline>
              </w:drawing>
            </w:r>
          </w:p>
        </w:tc>
      </w:tr>
    </w:tbl>
    <w:p w14:paraId="5F29B7E4" w14:textId="77777777" w:rsidR="00411BE2" w:rsidRPr="00543DFF" w:rsidRDefault="00411BE2">
      <w:r w:rsidRPr="00543DFF">
        <w:br w:type="page"/>
      </w:r>
    </w:p>
    <w:tbl>
      <w:tblPr>
        <w:tblStyle w:val="TableGrid"/>
        <w:tblW w:w="5000" w:type="pct"/>
        <w:tblLook w:val="04A0" w:firstRow="1" w:lastRow="0" w:firstColumn="1" w:lastColumn="0" w:noHBand="0" w:noVBand="1"/>
      </w:tblPr>
      <w:tblGrid>
        <w:gridCol w:w="7927"/>
      </w:tblGrid>
      <w:tr w:rsidR="008739D5" w:rsidRPr="00543DFF" w14:paraId="094030AB" w14:textId="4F391991" w:rsidTr="000C6E3E">
        <w:tc>
          <w:tcPr>
            <w:tcW w:w="5000" w:type="pct"/>
            <w:tcBorders>
              <w:bottom w:val="nil"/>
            </w:tcBorders>
          </w:tcPr>
          <w:p w14:paraId="0B01B255" w14:textId="7B900556" w:rsidR="008739D5" w:rsidRPr="00543DFF" w:rsidRDefault="008739D5" w:rsidP="000F4E99">
            <w:pPr>
              <w:jc w:val="center"/>
              <w:rPr>
                <w:b/>
                <w:bCs/>
              </w:rPr>
            </w:pPr>
            <w:r w:rsidRPr="00543DFF">
              <w:rPr>
                <w:b/>
                <w:bCs/>
              </w:rPr>
              <w:lastRenderedPageBreak/>
              <w:t>Fenster-Auf-Erkennung</w:t>
            </w:r>
          </w:p>
          <w:p w14:paraId="5B601F30" w14:textId="352F0112" w:rsidR="008739D5" w:rsidRPr="00543DFF" w:rsidRDefault="008739D5" w:rsidP="009348E6">
            <w:r w:rsidRPr="00543DFF">
              <w:t xml:space="preserve">Die “Fenster-Auf-Erkennung” moderner Heizungsthermostate </w:t>
            </w:r>
            <w:r w:rsidR="00543DFF" w:rsidRPr="00543DFF">
              <w:t>ermöglicht</w:t>
            </w:r>
            <w:r w:rsidRPr="00543DFF">
              <w:t xml:space="preserve"> die Erkennung von </w:t>
            </w:r>
            <w:r w:rsidR="00963906" w:rsidRPr="00543DFF">
              <w:t>plötzlichen</w:t>
            </w:r>
            <w:r w:rsidRPr="00543DFF">
              <w:t>, starken Temperaturabf</w:t>
            </w:r>
            <w:r w:rsidR="00963906">
              <w:t>ä</w:t>
            </w:r>
            <w:r w:rsidRPr="00543DFF">
              <w:t xml:space="preserve">llen, wie sie beim </w:t>
            </w:r>
            <w:r w:rsidR="00963906">
              <w:t>Ö</w:t>
            </w:r>
            <w:r w:rsidRPr="00543DFF">
              <w:t xml:space="preserve">ffnen eines Fensters entstehen und verhindert, dass </w:t>
            </w:r>
            <w:proofErr w:type="gramStart"/>
            <w:r w:rsidRPr="00543DFF">
              <w:t>w</w:t>
            </w:r>
            <w:r w:rsidR="00963906">
              <w:t>ä</w:t>
            </w:r>
            <w:r w:rsidRPr="00543DFF">
              <w:t>hrend das Fenster</w:t>
            </w:r>
            <w:proofErr w:type="gramEnd"/>
            <w:r w:rsidRPr="00543DFF">
              <w:t xml:space="preserve"> </w:t>
            </w:r>
            <w:r w:rsidR="00963906" w:rsidRPr="00543DFF">
              <w:t>ge</w:t>
            </w:r>
            <w:r w:rsidR="00963906">
              <w:t>ö</w:t>
            </w:r>
            <w:r w:rsidR="00963906" w:rsidRPr="00543DFF">
              <w:t xml:space="preserve">ffnet </w:t>
            </w:r>
            <w:r w:rsidRPr="00543DFF">
              <w:t xml:space="preserve">ist, stark geheizt wird. </w:t>
            </w:r>
          </w:p>
          <w:p w14:paraId="1ED26A2E" w14:textId="73E8E301" w:rsidR="008739D5" w:rsidRPr="00543DFF" w:rsidRDefault="008739D5" w:rsidP="008739D5">
            <w:r w:rsidRPr="00543DFF">
              <w:rPr>
                <w:b/>
                <w:bCs/>
              </w:rPr>
              <w:t xml:space="preserve">Aufgabe: </w:t>
            </w:r>
            <w:r w:rsidRPr="00543DFF">
              <w:t xml:space="preserve">Implementiere ein Programm, das den Durchschnitt der letzten zehn </w:t>
            </w:r>
            <w:r w:rsidR="00963906" w:rsidRPr="00543DFF">
              <w:t>sek</w:t>
            </w:r>
            <w:r w:rsidR="00963906">
              <w:t>ü</w:t>
            </w:r>
            <w:r w:rsidR="00963906" w:rsidRPr="00543DFF">
              <w:t xml:space="preserve">ndlich </w:t>
            </w:r>
            <w:r w:rsidRPr="00543DFF">
              <w:t xml:space="preserve">erfassten Messwerte eines Temperatursensors berechnet und dann, wenn der Durchschnittswert einen vorab festgelegten Schwellwert deutlich unterschreitet, das Thermostat schließt, also einen Servomotor auf einen bestimmten Winkel einstellt. </w:t>
            </w:r>
          </w:p>
        </w:tc>
      </w:tr>
      <w:tr w:rsidR="008739D5" w:rsidRPr="00543DFF" w14:paraId="0B4BD253" w14:textId="77777777" w:rsidTr="000C6E3E">
        <w:tc>
          <w:tcPr>
            <w:tcW w:w="5000" w:type="pct"/>
            <w:tcBorders>
              <w:top w:val="nil"/>
            </w:tcBorders>
          </w:tcPr>
          <w:p w14:paraId="5166BEFA" w14:textId="77777777" w:rsidR="00F83A69" w:rsidRPr="00543DFF" w:rsidRDefault="00F83A69" w:rsidP="00F83A69">
            <w:pPr>
              <w:spacing w:line="240" w:lineRule="auto"/>
              <w:jc w:val="center"/>
            </w:pPr>
            <w:r w:rsidRPr="00543DFF">
              <w:t>Mögliche Lösung:</w:t>
            </w:r>
          </w:p>
          <w:p w14:paraId="54230A67" w14:textId="72030332" w:rsidR="008739D5" w:rsidRPr="00543DFF" w:rsidRDefault="008739D5" w:rsidP="008739D5">
            <w:pPr>
              <w:spacing w:line="240" w:lineRule="auto"/>
              <w:jc w:val="center"/>
            </w:pPr>
            <w:r w:rsidRPr="00543DFF">
              <w:rPr>
                <w:noProof/>
              </w:rPr>
              <w:drawing>
                <wp:inline distT="0" distB="0" distL="0" distR="0" wp14:anchorId="789E9789" wp14:editId="5FC18C7E">
                  <wp:extent cx="3826701" cy="263872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0474" cy="2655115"/>
                          </a:xfrm>
                          <a:prstGeom prst="rect">
                            <a:avLst/>
                          </a:prstGeom>
                        </pic:spPr>
                      </pic:pic>
                    </a:graphicData>
                  </a:graphic>
                </wp:inline>
              </w:drawing>
            </w:r>
          </w:p>
        </w:tc>
      </w:tr>
    </w:tbl>
    <w:p w14:paraId="320BBC9D" w14:textId="32EE9586" w:rsidR="008739D5" w:rsidRPr="00543DFF" w:rsidRDefault="0064776C" w:rsidP="00675788">
      <w:r w:rsidRPr="00543DFF">
        <w:br/>
      </w:r>
      <w:r w:rsidR="008739D5" w:rsidRPr="00543DFF">
        <w:t xml:space="preserve">Abschließend werden noch </w:t>
      </w:r>
      <w:r w:rsidR="00294365" w:rsidRPr="00543DFF">
        <w:t xml:space="preserve">zwei komplexere Aufgaben zur </w:t>
      </w:r>
      <w:r w:rsidR="00F83A69" w:rsidRPr="00543DFF">
        <w:t xml:space="preserve">Vertiefung der Verwendung von Variablen und schließlich zur </w:t>
      </w:r>
      <w:r w:rsidR="00294365" w:rsidRPr="00543DFF">
        <w:t xml:space="preserve">Anwendung des Gelernten </w:t>
      </w:r>
      <w:r w:rsidR="00F83A69" w:rsidRPr="00543DFF">
        <w:t>in der gesamten Unterrichtsreihe bereitgestellt. Anstelle des Spiels „Pong“ könnte auch ein beliebiges anderes komplexes Miniprojekt stehen, beispielsweise kann man Pong als Anregung verstehen, ein beliebiges interaktives Spiel implementieren zu lassen.</w:t>
      </w:r>
    </w:p>
    <w:tbl>
      <w:tblPr>
        <w:tblStyle w:val="TableGrid"/>
        <w:tblW w:w="0" w:type="auto"/>
        <w:tblLook w:val="04A0" w:firstRow="1" w:lastRow="0" w:firstColumn="1" w:lastColumn="0" w:noHBand="0" w:noVBand="1"/>
      </w:tblPr>
      <w:tblGrid>
        <w:gridCol w:w="7927"/>
      </w:tblGrid>
      <w:tr w:rsidR="00294365" w:rsidRPr="00543DFF" w14:paraId="148C3628" w14:textId="77777777" w:rsidTr="000D4509">
        <w:trPr>
          <w:trHeight w:val="1402"/>
        </w:trPr>
        <w:tc>
          <w:tcPr>
            <w:tcW w:w="0" w:type="auto"/>
          </w:tcPr>
          <w:p w14:paraId="61531BBD" w14:textId="2393A22F" w:rsidR="00294365" w:rsidRPr="00543DFF" w:rsidRDefault="00294365" w:rsidP="000F4E99">
            <w:pPr>
              <w:jc w:val="center"/>
              <w:rPr>
                <w:rStyle w:val="Strong"/>
                <w:b w:val="0"/>
                <w:bCs w:val="0"/>
              </w:rPr>
            </w:pPr>
            <w:r w:rsidRPr="00543DFF">
              <w:rPr>
                <w:b/>
                <w:bCs/>
                <w:noProof/>
              </w:rPr>
              <w:t>Anzeigetafel</w:t>
            </w:r>
          </w:p>
          <w:p w14:paraId="63C8AA68" w14:textId="71C1B29F" w:rsidR="00294365" w:rsidRPr="00543DFF" w:rsidRDefault="000F4E99" w:rsidP="00294365">
            <w:r w:rsidRPr="00543DFF">
              <w:rPr>
                <w:i/>
                <w:iCs/>
                <w:noProof/>
              </w:rPr>
              <w:drawing>
                <wp:anchor distT="0" distB="0" distL="114300" distR="114300" simplePos="0" relativeHeight="251672576" behindDoc="1" locked="0" layoutInCell="1" allowOverlap="1" wp14:anchorId="116338CD" wp14:editId="221D24A9">
                  <wp:simplePos x="0" y="0"/>
                  <wp:positionH relativeFrom="column">
                    <wp:posOffset>2622463</wp:posOffset>
                  </wp:positionH>
                  <wp:positionV relativeFrom="paragraph">
                    <wp:posOffset>57150</wp:posOffset>
                  </wp:positionV>
                  <wp:extent cx="2339975" cy="1448435"/>
                  <wp:effectExtent l="0" t="0" r="0" b="0"/>
                  <wp:wrapTight wrapText="bothSides">
                    <wp:wrapPolygon edited="0">
                      <wp:start x="0" y="0"/>
                      <wp:lineTo x="0" y="21401"/>
                      <wp:lineTo x="21453" y="21401"/>
                      <wp:lineTo x="2145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9975" cy="1448435"/>
                          </a:xfrm>
                          <a:prstGeom prst="rect">
                            <a:avLst/>
                          </a:prstGeom>
                        </pic:spPr>
                      </pic:pic>
                    </a:graphicData>
                  </a:graphic>
                  <wp14:sizeRelH relativeFrom="page">
                    <wp14:pctWidth>0</wp14:pctWidth>
                  </wp14:sizeRelH>
                  <wp14:sizeRelV relativeFrom="page">
                    <wp14:pctHeight>0</wp14:pctHeight>
                  </wp14:sizeRelV>
                </wp:anchor>
              </w:drawing>
            </w:r>
            <w:r w:rsidR="00294365" w:rsidRPr="00543DFF">
              <w:t xml:space="preserve">Bei vielen Sportveranstaltungen wird der aktuelle Spielstand und die verbleibende Zeit über ein digitales Display angezeigt. </w:t>
            </w:r>
          </w:p>
          <w:p w14:paraId="480F4F63" w14:textId="77777777" w:rsidR="000F4E99" w:rsidRPr="00543DFF" w:rsidRDefault="00294365" w:rsidP="00294365">
            <w:r w:rsidRPr="00543DFF">
              <w:rPr>
                <w:b/>
                <w:bCs/>
              </w:rPr>
              <w:t xml:space="preserve">Aufgabe: </w:t>
            </w:r>
            <w:r w:rsidRPr="00543DFF">
              <w:t xml:space="preserve">Entwerft im Team eine Anzeigetafel für eine beliebige Sportart, die auf Knopfdruck den Spielstand des jeweiligen Teams erhöht und die verbleibende Spielzeit anzeigt. </w:t>
            </w:r>
          </w:p>
          <w:p w14:paraId="243E50B8" w14:textId="53142D01" w:rsidR="00294365" w:rsidRPr="00543DFF" w:rsidRDefault="00294365" w:rsidP="00294365">
            <w:r w:rsidRPr="00543DFF">
              <w:rPr>
                <w:u w:val="single"/>
              </w:rPr>
              <w:t>Zusatz:</w:t>
            </w:r>
            <w:r w:rsidRPr="00543DFF">
              <w:rPr>
                <w:i/>
                <w:iCs/>
              </w:rPr>
              <w:t xml:space="preserve"> </w:t>
            </w:r>
            <w:r w:rsidRPr="00543DFF">
              <w:t xml:space="preserve">Auszeiten sollen live erfasst werden, indem die Zeit gestoppt und nach der Auszeit wieder gestartet wird. </w:t>
            </w:r>
          </w:p>
          <w:p w14:paraId="0E0FF08E" w14:textId="2CE724BF" w:rsidR="00294365" w:rsidRPr="00543DFF" w:rsidRDefault="00294365" w:rsidP="00294365">
            <w:pPr>
              <w:rPr>
                <w:rStyle w:val="Strong"/>
                <w:b w:val="0"/>
                <w:bCs w:val="0"/>
              </w:rPr>
            </w:pPr>
            <w:r w:rsidRPr="00543DFF">
              <w:rPr>
                <w:b/>
                <w:bCs/>
              </w:rPr>
              <w:t xml:space="preserve">Zeit: </w:t>
            </w:r>
            <w:r w:rsidRPr="00543DFF">
              <w:t>45 Minuten</w:t>
            </w:r>
          </w:p>
        </w:tc>
      </w:tr>
      <w:tr w:rsidR="00294365" w:rsidRPr="00543DFF" w14:paraId="3352990F" w14:textId="77777777" w:rsidTr="006A7C0B">
        <w:tc>
          <w:tcPr>
            <w:tcW w:w="0" w:type="auto"/>
          </w:tcPr>
          <w:p w14:paraId="0E7D156B" w14:textId="25D6DD8F" w:rsidR="00294365" w:rsidRPr="00543DFF" w:rsidRDefault="00294365" w:rsidP="000F4E99">
            <w:pPr>
              <w:jc w:val="center"/>
              <w:rPr>
                <w:rStyle w:val="Strong"/>
              </w:rPr>
            </w:pPr>
            <w:r w:rsidRPr="00543DFF">
              <w:rPr>
                <w:rStyle w:val="Strong"/>
              </w:rPr>
              <w:lastRenderedPageBreak/>
              <w:t>Pong</w:t>
            </w:r>
          </w:p>
          <w:p w14:paraId="19245482" w14:textId="3E7496FD" w:rsidR="00294365" w:rsidRPr="00543DFF" w:rsidRDefault="00294365" w:rsidP="00294365">
            <w:r w:rsidRPr="00543DFF">
              <w:rPr>
                <w:noProof/>
              </w:rPr>
              <w:drawing>
                <wp:anchor distT="0" distB="0" distL="114300" distR="114300" simplePos="0" relativeHeight="251673600" behindDoc="1" locked="0" layoutInCell="1" allowOverlap="1" wp14:anchorId="349D19A4" wp14:editId="316B6345">
                  <wp:simplePos x="0" y="0"/>
                  <wp:positionH relativeFrom="column">
                    <wp:posOffset>2622228</wp:posOffset>
                  </wp:positionH>
                  <wp:positionV relativeFrom="paragraph">
                    <wp:posOffset>70433</wp:posOffset>
                  </wp:positionV>
                  <wp:extent cx="2340000" cy="1261247"/>
                  <wp:effectExtent l="0" t="0" r="0" b="0"/>
                  <wp:wrapTight wrapText="bothSides">
                    <wp:wrapPolygon edited="0">
                      <wp:start x="0" y="0"/>
                      <wp:lineTo x="0" y="21317"/>
                      <wp:lineTo x="21453" y="21317"/>
                      <wp:lineTo x="214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ONG.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0000" cy="1261247"/>
                          </a:xfrm>
                          <a:prstGeom prst="rect">
                            <a:avLst/>
                          </a:prstGeom>
                        </pic:spPr>
                      </pic:pic>
                    </a:graphicData>
                  </a:graphic>
                  <wp14:sizeRelH relativeFrom="page">
                    <wp14:pctWidth>0</wp14:pctWidth>
                  </wp14:sizeRelH>
                  <wp14:sizeRelV relativeFrom="page">
                    <wp14:pctHeight>0</wp14:pctHeight>
                  </wp14:sizeRelV>
                </wp:anchor>
              </w:drawing>
            </w:r>
            <w:r w:rsidRPr="00543DFF">
              <w:rPr>
                <w:i/>
                <w:iCs/>
              </w:rPr>
              <w:t xml:space="preserve">Pong </w:t>
            </w:r>
            <w:r w:rsidRPr="00543DFF">
              <w:t xml:space="preserve">wurde im Jahr 1972 entwickelt und </w:t>
            </w:r>
            <w:r w:rsidR="00963906" w:rsidRPr="00543DFF">
              <w:t>zählt</w:t>
            </w:r>
            <w:r w:rsidRPr="00543DFF">
              <w:t xml:space="preserve"> zu den ersten weltweit beliebten Videospielen in Spielhallen, </w:t>
            </w:r>
            <w:r w:rsidR="00963906" w:rsidRPr="00543DFF">
              <w:t>später</w:t>
            </w:r>
            <w:r w:rsidRPr="00543DFF">
              <w:t xml:space="preserve"> auch auf </w:t>
            </w:r>
            <w:r w:rsidR="00963906" w:rsidRPr="00543DFF">
              <w:t>Hei</w:t>
            </w:r>
            <w:r w:rsidR="00740DE2">
              <w:t>m</w:t>
            </w:r>
            <w:r w:rsidR="00963906" w:rsidRPr="00543DFF">
              <w:t>geräten</w:t>
            </w:r>
            <w:r w:rsidRPr="00543DFF">
              <w:t xml:space="preserve">. Zwei Spieler spielen mit Joysticks gegeneinander und versuchen, den Ball am Gegner vorbei zu schlagen. Jeder erfolgreiche Versuch bringt einen Punkt. </w:t>
            </w:r>
          </w:p>
          <w:p w14:paraId="21CAB447" w14:textId="62970AFF" w:rsidR="00294365" w:rsidRPr="00543DFF" w:rsidRDefault="00294365" w:rsidP="00294365">
            <w:r w:rsidRPr="00543DFF">
              <w:rPr>
                <w:b/>
                <w:bCs/>
              </w:rPr>
              <w:t xml:space="preserve">Aufgabe: </w:t>
            </w:r>
            <w:r w:rsidRPr="00543DFF">
              <w:t xml:space="preserve">Entwerft im Team eine Pong-Umsetzung mit Zweispielermodus und </w:t>
            </w:r>
            <w:proofErr w:type="spellStart"/>
            <w:r w:rsidRPr="00543DFF">
              <w:t>Punktestandsanzeige</w:t>
            </w:r>
            <w:proofErr w:type="spellEnd"/>
            <w:r w:rsidRPr="00543DFF">
              <w:t xml:space="preserve">. </w:t>
            </w:r>
          </w:p>
          <w:p w14:paraId="4556F06F" w14:textId="7887E675" w:rsidR="00294365" w:rsidRPr="00543DFF" w:rsidRDefault="00294365" w:rsidP="006A7C0B">
            <w:pPr>
              <w:rPr>
                <w:rStyle w:val="Strong"/>
                <w:b w:val="0"/>
                <w:bCs w:val="0"/>
              </w:rPr>
            </w:pPr>
            <w:r w:rsidRPr="00543DFF">
              <w:rPr>
                <w:b/>
                <w:bCs/>
              </w:rPr>
              <w:t xml:space="preserve">Zeit: </w:t>
            </w:r>
            <w:r w:rsidRPr="00543DFF">
              <w:t xml:space="preserve">90 Minuten </w:t>
            </w:r>
          </w:p>
        </w:tc>
      </w:tr>
    </w:tbl>
    <w:p w14:paraId="3B12C091" w14:textId="05EB13DE" w:rsidR="00C90F21" w:rsidRPr="00543DFF" w:rsidRDefault="0064776C" w:rsidP="007C6643">
      <w:pPr>
        <w:rPr>
          <w:rStyle w:val="Strong"/>
        </w:rPr>
      </w:pPr>
      <w:r w:rsidRPr="00543DFF">
        <w:rPr>
          <w:rStyle w:val="Strong"/>
        </w:rPr>
        <w:br/>
      </w:r>
      <w:r w:rsidR="00930435" w:rsidRPr="00543DFF">
        <w:rPr>
          <w:rStyle w:val="Strong"/>
        </w:rPr>
        <w:t xml:space="preserve">M4: </w:t>
      </w:r>
      <w:r w:rsidR="00A75A7F" w:rsidRPr="00543DFF">
        <w:rPr>
          <w:rStyle w:val="Strong"/>
        </w:rPr>
        <w:t>Anleitung</w:t>
      </w:r>
      <w:r w:rsidR="00930435" w:rsidRPr="00543DFF">
        <w:rPr>
          <w:rStyle w:val="Strong"/>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4136"/>
      </w:tblGrid>
      <w:tr w:rsidR="007C6643" w:rsidRPr="00543DFF" w14:paraId="38045A23" w14:textId="77777777" w:rsidTr="007C6643">
        <w:trPr>
          <w:trHeight w:val="1474"/>
          <w:jc w:val="center"/>
        </w:trPr>
        <w:tc>
          <w:tcPr>
            <w:tcW w:w="0" w:type="auto"/>
            <w:vAlign w:val="bottom"/>
          </w:tcPr>
          <w:p w14:paraId="1D204AB1" w14:textId="68CB1C0D" w:rsidR="007C6643" w:rsidRPr="00543DFF" w:rsidRDefault="007C6643" w:rsidP="007C6643">
            <w:pPr>
              <w:spacing w:line="240" w:lineRule="auto"/>
              <w:jc w:val="center"/>
              <w:rPr>
                <w:rStyle w:val="Strong"/>
                <w:b w:val="0"/>
                <w:bCs w:val="0"/>
              </w:rPr>
            </w:pPr>
            <w:r w:rsidRPr="00543DFF">
              <w:rPr>
                <w:noProof/>
              </w:rPr>
              <w:drawing>
                <wp:inline distT="0" distB="0" distL="0" distR="0" wp14:anchorId="53001901" wp14:editId="45CC25FC">
                  <wp:extent cx="2116410" cy="2278800"/>
                  <wp:effectExtent l="0" t="0" r="5080" b="0"/>
                  <wp:docPr id="2" name="Picture 2"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1zmmkHQxuBBvtT57M9jw_thumb_8e0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6410" cy="2278800"/>
                          </a:xfrm>
                          <a:prstGeom prst="rect">
                            <a:avLst/>
                          </a:prstGeom>
                        </pic:spPr>
                      </pic:pic>
                    </a:graphicData>
                  </a:graphic>
                </wp:inline>
              </w:drawing>
            </w:r>
          </w:p>
        </w:tc>
        <w:tc>
          <w:tcPr>
            <w:tcW w:w="0" w:type="auto"/>
            <w:vAlign w:val="bottom"/>
          </w:tcPr>
          <w:p w14:paraId="7ADE2A29" w14:textId="5CAAC189" w:rsidR="007C6643" w:rsidRPr="00543DFF" w:rsidRDefault="007C6643" w:rsidP="007C6643">
            <w:pPr>
              <w:spacing w:line="240" w:lineRule="auto"/>
              <w:jc w:val="center"/>
              <w:rPr>
                <w:rStyle w:val="Strong"/>
                <w:b w:val="0"/>
                <w:bCs w:val="0"/>
              </w:rPr>
            </w:pPr>
            <w:r w:rsidRPr="00543DFF">
              <w:rPr>
                <w:noProof/>
              </w:rPr>
              <w:drawing>
                <wp:inline distT="0" distB="0" distL="0" distR="0" wp14:anchorId="1DCF9B15" wp14:editId="407D4733">
                  <wp:extent cx="2483485" cy="2279650"/>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FDfD8NBQsSKQYwj+s4qbA_thumb_8e0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3485" cy="2279650"/>
                          </a:xfrm>
                          <a:prstGeom prst="rect">
                            <a:avLst/>
                          </a:prstGeom>
                        </pic:spPr>
                      </pic:pic>
                    </a:graphicData>
                  </a:graphic>
                </wp:inline>
              </w:drawing>
            </w:r>
          </w:p>
        </w:tc>
      </w:tr>
    </w:tbl>
    <w:p w14:paraId="1E3D58EB" w14:textId="0F5C81EA" w:rsidR="007345A3" w:rsidRPr="00543DFF" w:rsidRDefault="00675788" w:rsidP="007345A3">
      <w:pPr>
        <w:rPr>
          <w:rStyle w:val="Strong"/>
          <w:b w:val="0"/>
          <w:bCs w:val="0"/>
        </w:rPr>
      </w:pPr>
      <w:r w:rsidRPr="00543DFF">
        <w:rPr>
          <w:rStyle w:val="Strong"/>
          <w:b w:val="0"/>
          <w:bCs w:val="0"/>
        </w:rPr>
        <w:t>Alle</w:t>
      </w:r>
      <w:r w:rsidR="007345A3" w:rsidRPr="00543DFF">
        <w:rPr>
          <w:rStyle w:val="Strong"/>
          <w:b w:val="0"/>
          <w:bCs w:val="0"/>
        </w:rPr>
        <w:t xml:space="preserve"> </w:t>
      </w:r>
      <w:r w:rsidRPr="00543DFF">
        <w:rPr>
          <w:rStyle w:val="Strong"/>
          <w:b w:val="0"/>
          <w:bCs w:val="0"/>
        </w:rPr>
        <w:t xml:space="preserve">Foliensätze und sonstige </w:t>
      </w:r>
      <w:r w:rsidR="000A37E0" w:rsidRPr="00543DFF">
        <w:rPr>
          <w:rStyle w:val="Strong"/>
          <w:b w:val="0"/>
          <w:bCs w:val="0"/>
        </w:rPr>
        <w:t>Materialien</w:t>
      </w:r>
      <w:r w:rsidR="007345A3" w:rsidRPr="00543DFF">
        <w:rPr>
          <w:rStyle w:val="Strong"/>
          <w:b w:val="0"/>
          <w:bCs w:val="0"/>
        </w:rPr>
        <w:t xml:space="preserve"> </w:t>
      </w:r>
      <w:r w:rsidR="000A37E0" w:rsidRPr="00543DFF">
        <w:rPr>
          <w:rStyle w:val="Strong"/>
          <w:b w:val="0"/>
          <w:bCs w:val="0"/>
        </w:rPr>
        <w:t xml:space="preserve">werden </w:t>
      </w:r>
      <w:r w:rsidR="007345A3" w:rsidRPr="00543DFF">
        <w:rPr>
          <w:rStyle w:val="Strong"/>
          <w:b w:val="0"/>
          <w:bCs w:val="0"/>
        </w:rPr>
        <w:t>als separate Dokument</w:t>
      </w:r>
      <w:r w:rsidRPr="00543DFF">
        <w:rPr>
          <w:rStyle w:val="Strong"/>
          <w:b w:val="0"/>
          <w:bCs w:val="0"/>
        </w:rPr>
        <w:t>e und Dateien</w:t>
      </w:r>
      <w:r w:rsidR="007345A3" w:rsidRPr="00543DFF">
        <w:rPr>
          <w:rStyle w:val="Strong"/>
          <w:b w:val="0"/>
          <w:bCs w:val="0"/>
        </w:rPr>
        <w:t xml:space="preserve"> digital bereitgestellt.</w:t>
      </w:r>
    </w:p>
    <w:p w14:paraId="1FD90ED8" w14:textId="5DF21462" w:rsidR="006646F2" w:rsidRPr="00543DFF" w:rsidRDefault="006646F2" w:rsidP="006646F2">
      <w:pPr>
        <w:pStyle w:val="Heading3"/>
      </w:pPr>
      <w:r w:rsidRPr="00543DFF">
        <w:t xml:space="preserve">Werkmaterialien </w:t>
      </w:r>
    </w:p>
    <w:p w14:paraId="7730D0F9" w14:textId="5E808536" w:rsidR="00AA6960" w:rsidRPr="00543DFF" w:rsidRDefault="00A140E7" w:rsidP="00BD2EC9">
      <w:r w:rsidRPr="00543DFF">
        <w:t xml:space="preserve">Neben den Arbeitsmaterialien wird auch Bastel- und Modellbaumaterial benötigt, um den kreativen Aspekt auch in der Gestaltung der äußeren Hüllen der interaktiven Objekte zu betonen. Viele Projekte lassen sich mit Pappschachteln, Styropor, </w:t>
      </w:r>
      <w:r w:rsidR="00D602AB" w:rsidRPr="00543DFF">
        <w:t>Balsaholz und ähnlich leichten Materialien erstellen, mit denen es sich einfach arbeiten lässt und die keine Spezialwerkzeuge erfordern. Außerdem sollten Materialien zum Herstellen von Gelenken und Scharnieren bereitgestellt werden, hierfür eign</w:t>
      </w:r>
      <w:r w:rsidR="001E4036" w:rsidRPr="00543DFF">
        <w:t xml:space="preserve">en </w:t>
      </w:r>
      <w:r w:rsidR="00D602AB" w:rsidRPr="00543DFF">
        <w:t xml:space="preserve">sich beispielsweise Bauteile aus Metallbaukästen mit Schrauben und Muttern. Als </w:t>
      </w:r>
      <w:r w:rsidR="001E4036" w:rsidRPr="00543DFF">
        <w:t xml:space="preserve">Befestigungsmittel sind Modellbaukleber, </w:t>
      </w:r>
      <w:r w:rsidR="00D602AB" w:rsidRPr="00543DFF">
        <w:t xml:space="preserve">Heißkleber, </w:t>
      </w:r>
      <w:r w:rsidR="001E4036" w:rsidRPr="00543DFF">
        <w:t xml:space="preserve">Panzertape, doppelseitiges Klebeband, Isolierklebeband, Draht und Schnur gut zu gebrauchen. Oft benötigte Werkzeuge sind </w:t>
      </w:r>
      <w:r w:rsidR="00D602AB" w:rsidRPr="00543DFF">
        <w:t xml:space="preserve">Scheren, Cutter- </w:t>
      </w:r>
      <w:r w:rsidR="001E4036" w:rsidRPr="00543DFF">
        <w:t xml:space="preserve">oder </w:t>
      </w:r>
      <w:r w:rsidR="00D602AB" w:rsidRPr="00543DFF">
        <w:t>Taschenmesser,</w:t>
      </w:r>
      <w:r w:rsidR="001E4036" w:rsidRPr="00543DFF">
        <w:t xml:space="preserve"> Bohrer, Schraubenzieher, Zangen und Seitenschneider. Zur Dekoration der Projekte eignen sich beispielsweise farbige Stoffe, Malfarben, Federn, Buntpapier und vieles mehr. Hier ist die Kreativität der </w:t>
      </w:r>
      <w:r w:rsidR="00964BBC" w:rsidRPr="00543DFF">
        <w:t xml:space="preserve">Lernenden </w:t>
      </w:r>
      <w:r w:rsidR="001E4036" w:rsidRPr="00543DFF">
        <w:t xml:space="preserve">gefragt, die auch eigene Materialien beisteuern können. Als alternativer Ansatz hat sich die Nutzung von LEGO-Bausteine bewährt, die den Vorteil bieten, dass die Jugendlichen problemlos damit umgehen können, kreativ gestalterisch tätig werden und nur wenige weitere Hilfsmittel benötigen. Für die Ausstellung des Gesamtprojektes </w:t>
      </w:r>
      <w:r w:rsidR="00964BBC" w:rsidRPr="00543DFF">
        <w:lastRenderedPageBreak/>
        <w:t>empfiehlt es sich</w:t>
      </w:r>
      <w:r w:rsidR="001E4036" w:rsidRPr="00543DFF">
        <w:t>,</w:t>
      </w:r>
      <w:r w:rsidR="00964BBC" w:rsidRPr="00543DFF">
        <w:t xml:space="preserve"> Tische </w:t>
      </w:r>
      <w:r w:rsidR="00A720CF" w:rsidRPr="00543DFF">
        <w:t xml:space="preserve">mit beschreibbarer Folie </w:t>
      </w:r>
      <w:r w:rsidR="001E4036" w:rsidRPr="00543DFF">
        <w:t>auszulegen</w:t>
      </w:r>
      <w:r w:rsidR="00A720CF" w:rsidRPr="00543DFF">
        <w:t xml:space="preserve">, auf der die </w:t>
      </w:r>
      <w:r w:rsidR="00964BBC" w:rsidRPr="00543DFF">
        <w:t>Schülerinnen</w:t>
      </w:r>
      <w:r w:rsidR="00A720CF" w:rsidRPr="00543DFF">
        <w:t xml:space="preserve"> und </w:t>
      </w:r>
      <w:r w:rsidR="00964BBC" w:rsidRPr="00543DFF">
        <w:t>Schüler</w:t>
      </w:r>
      <w:r w:rsidR="00A720CF" w:rsidRPr="00543DFF">
        <w:t xml:space="preserve"> den Grundriss ihrer </w:t>
      </w:r>
      <w:r w:rsidR="001E4036" w:rsidRPr="00543DFF">
        <w:t xml:space="preserve">Projekte </w:t>
      </w:r>
      <w:r w:rsidR="00A720CF" w:rsidRPr="00543DFF">
        <w:t xml:space="preserve">planen </w:t>
      </w:r>
      <w:r w:rsidR="00964BBC" w:rsidRPr="00543DFF">
        <w:t>können oder große Pappen oder Modellbauplatten als Unterlage zu nutzen</w:t>
      </w:r>
      <w:r w:rsidR="00A720CF" w:rsidRPr="00543DFF">
        <w:t>.</w:t>
      </w:r>
      <w:r w:rsidR="00964BBC" w:rsidRPr="00543DFF">
        <w:t xml:space="preserve"> Sollte der Platz es hergeben, kann die Platte während der gesamten Projektarbeitsphase im Raum stehenbleiben und man kann dem Projekt beim Wachsen zusehen. Mit Zeitrafferaufnahmen davon lassen sich schöne Dokumentationsvideos erstellen.</w:t>
      </w:r>
    </w:p>
    <w:p w14:paraId="01BBF38E" w14:textId="413BBC15" w:rsidR="004C458C" w:rsidRPr="00543DFF" w:rsidRDefault="005977F0" w:rsidP="00411BE2">
      <w:pPr>
        <w:spacing w:line="240" w:lineRule="auto"/>
      </w:pPr>
      <w:r w:rsidRPr="00543DFF">
        <w:rPr>
          <w:noProof/>
        </w:rPr>
        <w:drawing>
          <wp:inline distT="0" distB="0" distL="0" distR="0" wp14:anchorId="069559D6" wp14:editId="10B4E5C2">
            <wp:extent cx="5039995" cy="2099945"/>
            <wp:effectExtent l="0" t="0" r="1905" b="0"/>
            <wp:docPr id="22" name="Picture 22" descr="A close up of many items on th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2kFHQB4RoW9PgsjubPPcA_thumb_8e2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2099945"/>
                    </a:xfrm>
                    <a:prstGeom prst="rect">
                      <a:avLst/>
                    </a:prstGeom>
                  </pic:spPr>
                </pic:pic>
              </a:graphicData>
            </a:graphic>
          </wp:inline>
        </w:drawing>
      </w:r>
    </w:p>
    <w:p w14:paraId="63B4E348" w14:textId="16BC6EBF" w:rsidR="00B97D30" w:rsidRPr="00543DFF" w:rsidRDefault="00B97D30" w:rsidP="00705415">
      <w:pPr>
        <w:pStyle w:val="Heading3"/>
      </w:pPr>
      <w:r w:rsidRPr="00543DFF">
        <w:t>Vorbereitungen:</w:t>
      </w:r>
    </w:p>
    <w:p w14:paraId="4DAB8730" w14:textId="532C129E" w:rsidR="007B7B99" w:rsidRPr="00543DFF" w:rsidRDefault="00B97D30" w:rsidP="00D165BE">
      <w:pPr>
        <w:pStyle w:val="ListParagraph"/>
        <w:numPr>
          <w:ilvl w:val="0"/>
          <w:numId w:val="18"/>
        </w:numPr>
      </w:pPr>
      <w:r w:rsidRPr="00543DFF">
        <w:t>Arduino</w:t>
      </w:r>
      <w:r w:rsidR="00705415" w:rsidRPr="00543DFF">
        <w:t>-</w:t>
      </w:r>
      <w:r w:rsidRPr="00543DFF">
        <w:t>Uno</w:t>
      </w:r>
      <w:r w:rsidR="00705415" w:rsidRPr="00543DFF">
        <w:t>-</w:t>
      </w:r>
      <w:r w:rsidRPr="00543DFF">
        <w:t xml:space="preserve">kompatiblen Mikrocontroller mit modifizierter </w:t>
      </w:r>
      <w:proofErr w:type="spellStart"/>
      <w:r w:rsidRPr="00543DFF">
        <w:t>Firmata</w:t>
      </w:r>
      <w:proofErr w:type="spellEnd"/>
      <w:r w:rsidRPr="00543DFF">
        <w:t xml:space="preserve"> bespielen</w:t>
      </w:r>
      <w:r w:rsidR="00E43977" w:rsidRPr="00543DFF">
        <w:t>:</w:t>
      </w:r>
      <w:r w:rsidRPr="00543DFF">
        <w:t xml:space="preserve"> </w:t>
      </w:r>
      <w:r w:rsidR="00D165BE" w:rsidRPr="00543DFF">
        <w:t xml:space="preserve">Datei </w:t>
      </w:r>
      <w:del w:id="0" w:author="Mareen Przybylla" w:date="2020-09-10T11:57:00Z">
        <w:r w:rsidR="00E43977" w:rsidRPr="00543DFF" w:rsidDel="004453AE">
          <w:delText>Standard</w:delText>
        </w:r>
      </w:del>
      <w:r w:rsidR="00E43977" w:rsidRPr="00543DFF">
        <w:t>Firmata</w:t>
      </w:r>
      <w:del w:id="1" w:author="Mareen Przybylla" w:date="2020-09-10T11:57:00Z">
        <w:r w:rsidR="00E43977" w:rsidRPr="00543DFF" w:rsidDel="004453AE">
          <w:delText>LCD</w:delText>
        </w:r>
      </w:del>
      <w:ins w:id="2" w:author="Mareen Przybylla" w:date="2020-09-10T11:57:00Z">
        <w:r w:rsidR="004453AE">
          <w:t>Snap4Arduino</w:t>
        </w:r>
      </w:ins>
      <w:r w:rsidR="00E43977" w:rsidRPr="00543DFF">
        <w:t xml:space="preserve">.ino in </w:t>
      </w:r>
      <w:proofErr w:type="spellStart"/>
      <w:r w:rsidR="00E43977" w:rsidRPr="00543DFF">
        <w:t>Arduino</w:t>
      </w:r>
      <w:proofErr w:type="spellEnd"/>
      <w:r w:rsidR="00E43977" w:rsidRPr="00543DFF">
        <w:t>-IDE öffnen</w:t>
      </w:r>
      <w:r w:rsidR="00D165BE" w:rsidRPr="00543DFF">
        <w:t xml:space="preserve"> und </w:t>
      </w:r>
      <w:r w:rsidR="00E43977" w:rsidRPr="00543DFF">
        <w:t xml:space="preserve">auf das Board </w:t>
      </w:r>
      <w:r w:rsidR="00D165BE" w:rsidRPr="00543DFF">
        <w:t>hochladen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3272"/>
      </w:tblGrid>
      <w:tr w:rsidR="00D62CC4" w:rsidRPr="00543DFF" w14:paraId="2C1E9F41" w14:textId="77777777" w:rsidTr="00E43977">
        <w:tc>
          <w:tcPr>
            <w:tcW w:w="3963" w:type="dxa"/>
            <w:vAlign w:val="center"/>
          </w:tcPr>
          <w:p w14:paraId="48B26214" w14:textId="32E2FFB6" w:rsidR="00E43977" w:rsidRPr="00543DFF" w:rsidRDefault="00D62CC4" w:rsidP="00E43977">
            <w:pPr>
              <w:spacing w:line="240" w:lineRule="auto"/>
              <w:jc w:val="center"/>
            </w:pPr>
            <w:r w:rsidRPr="00543DFF">
              <w:rPr>
                <w:noProof/>
              </w:rPr>
              <mc:AlternateContent>
                <mc:Choice Requires="wps">
                  <w:drawing>
                    <wp:anchor distT="0" distB="0" distL="114300" distR="114300" simplePos="0" relativeHeight="251675648" behindDoc="0" locked="0" layoutInCell="1" allowOverlap="1" wp14:anchorId="775084E1" wp14:editId="1CB8D093">
                      <wp:simplePos x="0" y="0"/>
                      <wp:positionH relativeFrom="column">
                        <wp:posOffset>2809875</wp:posOffset>
                      </wp:positionH>
                      <wp:positionV relativeFrom="paragraph">
                        <wp:posOffset>-652145</wp:posOffset>
                      </wp:positionV>
                      <wp:extent cx="307975" cy="0"/>
                      <wp:effectExtent l="0" t="101600" r="0" b="101600"/>
                      <wp:wrapNone/>
                      <wp:docPr id="33" name="Straight Arrow Connector 33"/>
                      <wp:cNvGraphicFramePr/>
                      <a:graphic xmlns:a="http://schemas.openxmlformats.org/drawingml/2006/main">
                        <a:graphicData uri="http://schemas.microsoft.com/office/word/2010/wordprocessingShape">
                          <wps:wsp>
                            <wps:cNvCnPr/>
                            <wps:spPr>
                              <a:xfrm>
                                <a:off x="0" y="0"/>
                                <a:ext cx="307975" cy="0"/>
                              </a:xfrm>
                              <a:prstGeom prst="straightConnector1">
                                <a:avLst/>
                              </a:prstGeom>
                              <a:ln w="47625">
                                <a:solidFill>
                                  <a:srgbClr val="EC5C5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241B1E" id="_x0000_t32" coordsize="21600,21600" o:spt="32" o:oned="t" path="m,l21600,21600e" filled="f">
                      <v:path arrowok="t" fillok="f" o:connecttype="none"/>
                      <o:lock v:ext="edit" shapetype="t"/>
                    </v:shapetype>
                    <v:shape id="Straight Arrow Connector 33" o:spid="_x0000_s1026" type="#_x0000_t32" style="position:absolute;margin-left:221.25pt;margin-top:-51.35pt;width:24.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" strokecolor="#ec5c57" strokeweight="3.75pt">
                      <v:stroke endarrow="block" joinstyle="miter"/>
                    </v:shape>
                  </w:pict>
                </mc:Fallback>
              </mc:AlternateContent>
            </w:r>
            <w:ins w:id="3" w:author="Mareen Przybylla" w:date="2020-09-10T11:59:00Z">
              <w:r w:rsidRPr="00D62CC4">
                <w:rPr>
                  <w:noProof/>
                </w:rPr>
                <w:drawing>
                  <wp:inline distT="0" distB="0" distL="0" distR="0" wp14:anchorId="36D75393" wp14:editId="11A1A238">
                    <wp:extent cx="2825445" cy="73444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6314" cy="745067"/>
                            </a:xfrm>
                            <a:prstGeom prst="rect">
                              <a:avLst/>
                            </a:prstGeom>
                          </pic:spPr>
                        </pic:pic>
                      </a:graphicData>
                    </a:graphic>
                  </wp:inline>
                </w:drawing>
              </w:r>
            </w:ins>
            <w:del w:id="4" w:author="Mareen Przybylla" w:date="2020-09-10T11:59:00Z">
              <w:r w:rsidR="00E43977" w:rsidRPr="00543DFF" w:rsidDel="00D62CC4">
                <w:rPr>
                  <w:noProof/>
                </w:rPr>
                <w:drawing>
                  <wp:inline distT="0" distB="0" distL="0" distR="0" wp14:anchorId="3E785005" wp14:editId="5395E017">
                    <wp:extent cx="2435725" cy="655200"/>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ackgroundRemoval t="9856" b="89904" l="8966" r="89931">
                                          <a14:foregroundMark x1="8966" y1="10817" x2="9379" y2="72115"/>
                                          <a14:foregroundMark x1="9379" y1="72115" x2="8966" y2="12019"/>
                                        </a14:backgroundRemoval>
                                      </a14:imgEffect>
                                    </a14:imgLayer>
                                  </a14:imgProps>
                                </a:ext>
                              </a:extLst>
                            </a:blip>
                            <a:srcRect l="7635" t="8866" r="7579" b="51384"/>
                            <a:stretch/>
                          </pic:blipFill>
                          <pic:spPr bwMode="auto">
                            <a:xfrm>
                              <a:off x="0" y="0"/>
                              <a:ext cx="2435725" cy="6552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964" w:type="dxa"/>
            <w:vAlign w:val="center"/>
          </w:tcPr>
          <w:p w14:paraId="7E696397" w14:textId="4D0AD039" w:rsidR="00E43977" w:rsidRPr="00543DFF" w:rsidRDefault="00D62CC4" w:rsidP="00E43977">
            <w:pPr>
              <w:spacing w:line="240" w:lineRule="auto"/>
              <w:jc w:val="center"/>
            </w:pPr>
            <w:ins w:id="5" w:author="Mareen Przybylla" w:date="2020-09-10T12:00:00Z">
              <w:r w:rsidRPr="00D62CC4">
                <w:rPr>
                  <w:noProof/>
                </w:rPr>
                <w:drawing>
                  <wp:inline distT="0" distB="0" distL="0" distR="0" wp14:anchorId="727D1302" wp14:editId="0BBDCFA4">
                    <wp:extent cx="1870509" cy="224286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0516" cy="2278847"/>
                            </a:xfrm>
                            <a:prstGeom prst="rect">
                              <a:avLst/>
                            </a:prstGeom>
                          </pic:spPr>
                        </pic:pic>
                      </a:graphicData>
                    </a:graphic>
                  </wp:inline>
                </w:drawing>
              </w:r>
            </w:ins>
            <w:del w:id="6" w:author="Mareen Przybylla" w:date="2020-09-10T12:00:00Z">
              <w:r w:rsidR="00E43977" w:rsidRPr="00543DFF" w:rsidDel="00D62CC4">
                <w:rPr>
                  <w:noProof/>
                </w:rPr>
                <w:drawing>
                  <wp:inline distT="0" distB="0" distL="0" distR="0" wp14:anchorId="4F3385BE" wp14:editId="186E277E">
                    <wp:extent cx="1810582" cy="21642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backgroundRemoval t="5741" b="91619" l="7086" r="96257">
                                          <a14:foregroundMark x1="8690" y1="5281" x2="33021" y2="7233"/>
                                          <a14:foregroundMark x1="33021" y1="7233" x2="42513" y2="4478"/>
                                          <a14:foregroundMark x1="42513" y1="4478" x2="82219" y2="6085"/>
                                          <a14:foregroundMark x1="82219" y1="6085" x2="92307" y2="5978"/>
                                          <a14:foregroundMark x1="94188" y1="5970" x2="94519" y2="5970"/>
                                          <a14:foregroundMark x1="9492" y1="9070" x2="39572" y2="8037"/>
                                          <a14:foregroundMark x1="39572" y1="8037" x2="49198" y2="8152"/>
                                          <a14:foregroundMark x1="49198" y1="8152" x2="60561" y2="8152"/>
                                          <a14:foregroundMark x1="60561" y1="8152" x2="71257" y2="9529"/>
                                          <a14:foregroundMark x1="71257" y1="9529" x2="81818" y2="9300"/>
                                          <a14:foregroundMark x1="81818" y1="9300" x2="72460" y2="11940"/>
                                          <a14:foregroundMark x1="72460" y1="11940" x2="24599" y2="11481"/>
                                          <a14:foregroundMark x1="13503" y1="78875" x2="24465" y2="81286"/>
                                          <a14:foregroundMark x1="24465" y1="81286" x2="13235" y2="84960"/>
                                          <a14:foregroundMark x1="13235" y1="84960" x2="43449" y2="85534"/>
                                          <a14:foregroundMark x1="43449" y1="85534" x2="65775" y2="80827"/>
                                          <a14:foregroundMark x1="65775" y1="80827" x2="76872" y2="82664"/>
                                          <a14:foregroundMark x1="76872" y1="82664" x2="66310" y2="83123"/>
                                          <a14:foregroundMark x1="66310" y1="83123" x2="77005" y2="86108"/>
                                          <a14:foregroundMark x1="77005" y1="86108" x2="69118" y2="90700"/>
                                          <a14:foregroundMark x1="69118" y1="90700" x2="42112" y2="89323"/>
                                          <a14:foregroundMark x1="8690" y1="79334" x2="8690" y2="87444"/>
                                          <a14:foregroundMark x1="9244" y1="88018" x2="18182" y2="91045"/>
                                          <a14:foregroundMark x1="34686" y1="90725" x2="41845" y2="90586"/>
                                          <a14:foregroundMark x1="18182" y1="91045" x2="31086" y2="90795"/>
                                          <a14:foregroundMark x1="41845" y1="90586" x2="53743" y2="90700"/>
                                          <a14:foregroundMark x1="53743" y1="90700" x2="75802" y2="89437"/>
                                          <a14:foregroundMark x1="75802" y1="89437" x2="85561" y2="91045"/>
                                          <a14:foregroundMark x1="85561" y1="91045" x2="89305" y2="82778"/>
                                          <a14:foregroundMark x1="89305" y1="82778" x2="79011" y2="88978"/>
                                          <a14:foregroundMark x1="79011" y1="88978" x2="74866" y2="78530"/>
                                          <a14:foregroundMark x1="74866" y1="78530" x2="54412" y2="88634"/>
                                          <a14:foregroundMark x1="54412" y1="88634" x2="47326" y2="82319"/>
                                          <a14:foregroundMark x1="47326" y1="82319" x2="27540" y2="81171"/>
                                          <a14:foregroundMark x1="27540" y1="81171" x2="16979" y2="87026"/>
                                          <a14:foregroundMark x1="16979" y1="87026" x2="68850" y2="85534"/>
                                          <a14:foregroundMark x1="68850" y1="85534" x2="23262" y2="80712"/>
                                          <a14:foregroundMark x1="23262" y1="80712" x2="55214" y2="84271"/>
                                          <a14:foregroundMark x1="55214" y1="84271" x2="18048" y2="83238"/>
                                          <a14:foregroundMark x1="18048" y1="83238" x2="48128" y2="79219"/>
                                          <a14:foregroundMark x1="48128" y1="79219" x2="13904" y2="80138"/>
                                          <a14:foregroundMark x1="11096" y1="76693" x2="26604" y2="75660"/>
                                          <a14:foregroundMark x1="26604" y1="75660" x2="52139" y2="76119"/>
                                          <a14:foregroundMark x1="52139" y1="76119" x2="62834" y2="74971"/>
                                          <a14:foregroundMark x1="62834" y1="74971" x2="82754" y2="76808"/>
                                          <a14:foregroundMark x1="82754" y1="76808" x2="20856" y2="79679"/>
                                          <a14:foregroundMark x1="20856" y1="79679" x2="12166" y2="83582"/>
                                          <a14:foregroundMark x1="12166" y1="83582" x2="20321" y2="79334"/>
                                          <a14:foregroundMark x1="20321" y1="79334" x2="30481" y2="79564"/>
                                          <a14:foregroundMark x1="30481" y1="79564" x2="13102" y2="79219"/>
                                          <a14:foregroundMark x1="13102" y1="79219" x2="31952" y2="77727"/>
                                          <a14:foregroundMark x1="31952" y1="77727" x2="22460" y2="77382"/>
                                          <a14:foregroundMark x1="22460" y1="77382" x2="33021" y2="76693"/>
                                          <a14:foregroundMark x1="33021" y1="76693" x2="21524" y2="77153"/>
                                          <a14:foregroundMark x1="21524" y1="77153" x2="32888" y2="76234"/>
                                          <a14:foregroundMark x1="32888" y1="76234" x2="10829" y2="75545"/>
                                          <a14:foregroundMark x1="10829" y1="75545" x2="27273" y2="74053"/>
                                          <a14:foregroundMark x1="27273" y1="74053" x2="16845" y2="75201"/>
                                          <a14:foregroundMark x1="16845" y1="75201" x2="32620" y2="77153"/>
                                          <a14:foregroundMark x1="32620" y1="77153" x2="48930" y2="76464"/>
                                          <a14:foregroundMark x1="48930" y1="76464" x2="37299" y2="78760"/>
                                          <a14:foregroundMark x1="37299" y1="78760" x2="49866" y2="78645"/>
                                          <a14:foregroundMark x1="49866" y1="78645" x2="39840" y2="78760"/>
                                          <a14:foregroundMark x1="39840" y1="78760" x2="50000" y2="77842"/>
                                          <a14:foregroundMark x1="50000" y1="77842" x2="59492" y2="79679"/>
                                          <a14:foregroundMark x1="59492" y1="79679" x2="84492" y2="75316"/>
                                          <a14:foregroundMark x1="84492" y1="75316" x2="82353" y2="83697"/>
                                          <a14:foregroundMark x1="82353" y1="83697" x2="91043" y2="69920"/>
                                          <a14:foregroundMark x1="91043" y1="69920" x2="90909" y2="78530"/>
                                          <a14:foregroundMark x1="90909" y1="78530" x2="85829" y2="69690"/>
                                          <a14:foregroundMark x1="85829" y1="69690" x2="80749" y2="77153"/>
                                          <a14:foregroundMark x1="80749" y1="77153" x2="81952" y2="85304"/>
                                          <a14:foregroundMark x1="81952" y1="85304" x2="82086" y2="73134"/>
                                          <a14:foregroundMark x1="82086" y1="73134" x2="79545" y2="81056"/>
                                          <a14:foregroundMark x1="79545" y1="81056" x2="64572" y2="80597"/>
                                          <a14:foregroundMark x1="64572" y1="80597" x2="78610" y2="84615"/>
                                          <a14:foregroundMark x1="78610" y1="84615" x2="61096" y2="85419"/>
                                          <a14:foregroundMark x1="61096" y1="85419" x2="83957" y2="88978"/>
                                          <a14:foregroundMark x1="83957" y1="88978" x2="72995" y2="89897"/>
                                          <a14:foregroundMark x1="72995" y1="89897" x2="84358" y2="90930"/>
                                          <a14:foregroundMark x1="84358" y1="90930" x2="43717" y2="87026"/>
                                          <a14:foregroundMark x1="43717" y1="87026" x2="68316" y2="86452"/>
                                          <a14:foregroundMark x1="68316" y1="86452" x2="78877" y2="87141"/>
                                          <a14:foregroundMark x1="78877" y1="87141" x2="28476" y2="86912"/>
                                          <a14:foregroundMark x1="28476" y1="86912" x2="72460" y2="88175"/>
                                          <a14:foregroundMark x1="72460" y1="88175" x2="18182" y2="84615"/>
                                          <a14:foregroundMark x1="18182" y1="84615" x2="43984" y2="83467"/>
                                          <a14:foregroundMark x1="43984" y1="83467" x2="17380" y2="82893"/>
                                          <a14:foregroundMark x1="17380" y1="82893" x2="65508" y2="82434"/>
                                          <a14:foregroundMark x1="65508" y1="82434" x2="41578" y2="80253"/>
                                          <a14:foregroundMark x1="41578" y1="80253" x2="63770" y2="82204"/>
                                          <a14:foregroundMark x1="63770" y1="82204" x2="36364" y2="80941"/>
                                          <a14:foregroundMark x1="36364" y1="80941" x2="47995" y2="81630"/>
                                          <a14:foregroundMark x1="47995" y1="81630" x2="7487" y2="81515"/>
                                          <a14:foregroundMark x1="7487" y1="81515" x2="47460" y2="88060"/>
                                          <a14:foregroundMark x1="47460" y1="88060" x2="33957" y2="88175"/>
                                          <a14:foregroundMark x1="33957" y1="88175" x2="66444" y2="89552"/>
                                          <a14:foregroundMark x1="66444" y1="89552" x2="40642" y2="88749"/>
                                          <a14:foregroundMark x1="40642" y1="88749" x2="53610" y2="89208"/>
                                          <a14:foregroundMark x1="53610" y1="89208" x2="22727" y2="90586"/>
                                          <a14:foregroundMark x1="22727" y1="90586" x2="31478" y2="91298"/>
                                          <a14:foregroundMark x1="31512" y1="91341" x2="22460" y2="90700"/>
                                          <a14:foregroundMark x1="22460" y1="90700" x2="54144" y2="89667"/>
                                          <a14:foregroundMark x1="54144" y1="89667" x2="41845" y2="87945"/>
                                          <a14:foregroundMark x1="41845" y1="87945" x2="56283" y2="88634"/>
                                          <a14:foregroundMark x1="56283" y1="88634" x2="18316" y2="90126"/>
                                          <a14:foregroundMark x1="18316" y1="90126" x2="18984" y2="87830"/>
                                          <a14:foregroundMark x1="7888" y1="86567" x2="8289" y2="86567"/>
                                          <a14:foregroundMark x1="7754" y1="7692" x2="8289" y2="27669"/>
                                          <a14:foregroundMark x1="8289" y1="27669" x2="10160" y2="16303"/>
                                          <a14:foregroundMark x1="10160" y1="16303" x2="8690" y2="42021"/>
                                          <a14:foregroundMark x1="8690" y1="42021" x2="8957" y2="27669"/>
                                          <a14:foregroundMark x1="8957" y1="27669" x2="8556" y2="72216"/>
                                          <a14:foregroundMark x1="8556" y1="72216" x2="11364" y2="57635"/>
                                          <a14:foregroundMark x1="11364" y1="57635" x2="8556" y2="86797"/>
                                          <a14:foregroundMark x1="8556" y1="86797" x2="8422" y2="52124"/>
                                          <a14:foregroundMark x1="8422" y1="52124" x2="10294" y2="55339"/>
                                          <a14:foregroundMark x1="7888" y1="79334" x2="8289" y2="85304"/>
                                          <a14:foregroundMark x1="7603" y1="82919" x2="7304" y2="87477"/>
                                          <a14:foregroundMark x1="7620" y1="82664" x2="7633" y2="82468"/>
                                          <a14:foregroundMark x1="7353" y1="78990" x2="7487" y2="81745"/>
                                          <a14:backgroundMark x1="35561" y1="91848" x2="32086" y2="92078"/>
                                          <a14:backgroundMark x1="6818" y1="90586" x2="6417" y2="86567"/>
                                          <a14:backgroundMark x1="6684" y1="91274" x2="6564" y2="81778"/>
                                          <a14:backgroundMark x1="6952" y1="87486" x2="7086" y2="91619"/>
                                          <a14:backgroundMark x1="7086" y1="87371" x2="6965" y2="81764"/>
                                          <a14:backgroundMark x1="93850" y1="5970" x2="92781" y2="6429"/>
                                          <a14:backgroundMark x1="94519" y1="5970" x2="95989" y2="5970"/>
                                          <a14:backgroundMark x1="96123" y1="5626" x2="95722" y2="6200"/>
                                          <a14:backgroundMark x1="93984" y1="6315" x2="93850" y2="7003"/>
                                          <a14:backgroundMark x1="94118" y1="5855" x2="93717" y2="5741"/>
                                          <a14:backgroundMark x1="93984" y1="5970" x2="93984" y2="5396"/>
                                        </a14:backgroundRemoval>
                                      </a14:imgEffect>
                                    </a14:imgLayer>
                                  </a14:imgProps>
                                </a:ext>
                              </a:extLst>
                            </a:blip>
                            <a:srcRect l="7203" t="4401" r="7751" b="8295"/>
                            <a:stretch/>
                          </pic:blipFill>
                          <pic:spPr bwMode="auto">
                            <a:xfrm>
                              <a:off x="0" y="0"/>
                              <a:ext cx="1844368" cy="2204646"/>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00F99A32" w14:textId="39604BC2" w:rsidR="00B97D30" w:rsidRPr="00543DFF" w:rsidRDefault="00B97D30" w:rsidP="00B97D30">
      <w:pPr>
        <w:pStyle w:val="ListParagraph"/>
        <w:numPr>
          <w:ilvl w:val="0"/>
          <w:numId w:val="18"/>
        </w:numPr>
      </w:pPr>
      <w:r w:rsidRPr="00543DFF">
        <w:t>In Snap4Arduino Bibliothek für LCD-Ansteuerung laden</w:t>
      </w:r>
      <w:r w:rsidR="00E43977" w:rsidRPr="00543DFF">
        <w:t>:</w:t>
      </w:r>
      <w:r w:rsidRPr="00543DFF">
        <w:t xml:space="preserve"> LCD</w:t>
      </w:r>
      <w:r w:rsidR="005D7B74" w:rsidRPr="00543DFF">
        <w:t>-</w:t>
      </w:r>
      <w:del w:id="7" w:author="Mareen Przybylla" w:date="2020-09-10T11:57:00Z">
        <w:r w:rsidRPr="00543DFF" w:rsidDel="004453AE">
          <w:delText>Blocks</w:delText>
        </w:r>
      </w:del>
      <w:ins w:id="8" w:author="Mareen Przybylla" w:date="2020-09-10T11:57:00Z">
        <w:r w:rsidR="004453AE" w:rsidRPr="00543DFF">
          <w:t>B</w:t>
        </w:r>
        <w:r w:rsidR="004453AE">
          <w:t>uzzer</w:t>
        </w:r>
      </w:ins>
      <w:r w:rsidRPr="00543DFF">
        <w:t>.xml</w:t>
      </w:r>
      <w:r w:rsidR="005D7B74" w:rsidRPr="00543DFF">
        <w:t xml:space="preserve"> per </w:t>
      </w:r>
      <w:proofErr w:type="spellStart"/>
      <w:r w:rsidR="005D7B74" w:rsidRPr="00543DFF">
        <w:t>Drag&amp;Drop</w:t>
      </w:r>
      <w:proofErr w:type="spellEnd"/>
      <w:r w:rsidR="005D7B74" w:rsidRPr="00543DFF">
        <w:t xml:space="preserve"> auf den Skriptbereich ziehen</w:t>
      </w:r>
    </w:p>
    <w:p w14:paraId="29337A5F" w14:textId="26388C96" w:rsidR="00355649" w:rsidRPr="00543DFF" w:rsidRDefault="00355649" w:rsidP="00355649">
      <w:pPr>
        <w:spacing w:line="240" w:lineRule="auto"/>
        <w:jc w:val="center"/>
      </w:pPr>
      <w:r w:rsidRPr="00543DFF">
        <w:rPr>
          <w:noProof/>
        </w:rPr>
        <mc:AlternateContent>
          <mc:Choice Requires="wps">
            <w:drawing>
              <wp:anchor distT="0" distB="0" distL="114300" distR="114300" simplePos="0" relativeHeight="251674624" behindDoc="0" locked="0" layoutInCell="1" allowOverlap="1" wp14:anchorId="37406535" wp14:editId="57C052B4">
                <wp:simplePos x="0" y="0"/>
                <wp:positionH relativeFrom="column">
                  <wp:posOffset>981648</wp:posOffset>
                </wp:positionH>
                <wp:positionV relativeFrom="paragraph">
                  <wp:posOffset>433304</wp:posOffset>
                </wp:positionV>
                <wp:extent cx="366963" cy="951607"/>
                <wp:effectExtent l="63500" t="25400" r="1905" b="26670"/>
                <wp:wrapNone/>
                <wp:docPr id="29" name="Curved Connector 29"/>
                <wp:cNvGraphicFramePr/>
                <a:graphic xmlns:a="http://schemas.openxmlformats.org/drawingml/2006/main">
                  <a:graphicData uri="http://schemas.microsoft.com/office/word/2010/wordprocessingShape">
                    <wps:wsp>
                      <wps:cNvCnPr/>
                      <wps:spPr>
                        <a:xfrm flipH="1">
                          <a:off x="0" y="0"/>
                          <a:ext cx="366963" cy="951607"/>
                        </a:xfrm>
                        <a:prstGeom prst="curvedConnector3">
                          <a:avLst>
                            <a:gd name="adj1" fmla="val 102452"/>
                          </a:avLst>
                        </a:prstGeom>
                        <a:ln w="47625">
                          <a:solidFill>
                            <a:srgbClr val="EC5C5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0EA4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 o:spid="_x0000_s1026" type="#_x0000_t38" style="position:absolute;margin-left:77.3pt;margin-top:34.1pt;width:28.9pt;height:74.9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" adj="22130" strokecolor="#ec5c57" strokeweight="3.75pt">
                <v:stroke endarrow="block" joinstyle="miter"/>
              </v:shape>
            </w:pict>
          </mc:Fallback>
        </mc:AlternateContent>
      </w:r>
      <w:ins w:id="9" w:author="Mareen Przybylla" w:date="2020-09-10T12:02:00Z">
        <w:r w:rsidR="00D62CC4" w:rsidRPr="00D62CC4">
          <w:rPr>
            <w:noProof/>
          </w:rPr>
          <w:drawing>
            <wp:inline distT="0" distB="0" distL="0" distR="0" wp14:anchorId="10792962" wp14:editId="00A3C7E7">
              <wp:extent cx="2515332" cy="623064"/>
              <wp:effectExtent l="0" t="0" r="0" b="0"/>
              <wp:docPr id="7" name="Picture 7"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of a cell phone&#10;&#10;Description automatically generated"/>
                      <pic:cNvPicPr/>
                    </pic:nvPicPr>
                    <pic:blipFill>
                      <a:blip r:embed="rId33"/>
                      <a:stretch>
                        <a:fillRect/>
                      </a:stretch>
                    </pic:blipFill>
                    <pic:spPr>
                      <a:xfrm>
                        <a:off x="0" y="0"/>
                        <a:ext cx="2675886" cy="662834"/>
                      </a:xfrm>
                      <a:prstGeom prst="rect">
                        <a:avLst/>
                      </a:prstGeom>
                    </pic:spPr>
                  </pic:pic>
                </a:graphicData>
              </a:graphic>
            </wp:inline>
          </w:drawing>
        </w:r>
      </w:ins>
      <w:del w:id="10" w:author="Mareen Przybylla" w:date="2020-09-10T12:02:00Z">
        <w:r w:rsidRPr="00543DFF" w:rsidDel="00D62CC4">
          <w:rPr>
            <w:noProof/>
          </w:rPr>
          <w:drawing>
            <wp:inline distT="0" distB="0" distL="0" distR="0" wp14:anchorId="03BAE7A6" wp14:editId="62761BA7">
              <wp:extent cx="2419048" cy="6537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ackgroundRemoval t="9856" b="89904" l="8552" r="89931">
                                    <a14:foregroundMark x1="7862" y1="10096" x2="10207" y2="45192"/>
                                    <a14:foregroundMark x1="10207" y1="45192" x2="9241" y2="64183"/>
                                    <a14:foregroundMark x1="9241" y1="64183" x2="8552" y2="13702"/>
                                  </a14:backgroundRemoval>
                                </a14:imgEffect>
                              </a14:imgLayer>
                            </a14:imgProps>
                          </a:ext>
                        </a:extLst>
                      </a:blip>
                      <a:srcRect l="7585" t="8844" r="7646" b="51228"/>
                      <a:stretch/>
                    </pic:blipFill>
                    <pic:spPr bwMode="auto">
                      <a:xfrm>
                        <a:off x="0" y="0"/>
                        <a:ext cx="2529794" cy="683684"/>
                      </a:xfrm>
                      <a:prstGeom prst="rect">
                        <a:avLst/>
                      </a:prstGeom>
                      <a:ln>
                        <a:noFill/>
                      </a:ln>
                      <a:extLst>
                        <a:ext uri="{53640926-AAD7-44D8-BBD7-CCE9431645EC}">
                          <a14:shadowObscured xmlns:a14="http://schemas.microsoft.com/office/drawing/2010/main"/>
                        </a:ext>
                      </a:extLst>
                    </pic:spPr>
                  </pic:pic>
                </a:graphicData>
              </a:graphic>
            </wp:inline>
          </w:drawing>
        </w:r>
      </w:del>
    </w:p>
    <w:p w14:paraId="79B3318D" w14:textId="73ECD075" w:rsidR="00355649" w:rsidRPr="00543DFF" w:rsidRDefault="007B7B99" w:rsidP="00355649">
      <w:pPr>
        <w:spacing w:line="240" w:lineRule="auto"/>
      </w:pPr>
      <w:r w:rsidRPr="00543DFF">
        <w:rPr>
          <w:noProof/>
        </w:rPr>
        <w:drawing>
          <wp:inline distT="0" distB="0" distL="0" distR="0" wp14:anchorId="474F83F9" wp14:editId="5B8AF0D4">
            <wp:extent cx="2484000" cy="1531151"/>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36" t="4642" r="4534" b="9311"/>
                    <a:stretch/>
                  </pic:blipFill>
                  <pic:spPr bwMode="auto">
                    <a:xfrm>
                      <a:off x="0" y="0"/>
                      <a:ext cx="2484000" cy="1531151"/>
                    </a:xfrm>
                    <a:prstGeom prst="rect">
                      <a:avLst/>
                    </a:prstGeom>
                    <a:ln>
                      <a:noFill/>
                    </a:ln>
                    <a:extLst>
                      <a:ext uri="{53640926-AAD7-44D8-BBD7-CCE9431645EC}">
                        <a14:shadowObscured xmlns:a14="http://schemas.microsoft.com/office/drawing/2010/main"/>
                      </a:ext>
                    </a:extLst>
                  </pic:spPr>
                </pic:pic>
              </a:graphicData>
            </a:graphic>
          </wp:inline>
        </w:drawing>
      </w:r>
      <w:r w:rsidR="00355649" w:rsidRPr="00543DFF">
        <w:t xml:space="preserve"> </w:t>
      </w:r>
      <w:r w:rsidR="00355649" w:rsidRPr="00543DFF">
        <w:rPr>
          <w:noProof/>
        </w:rPr>
        <w:drawing>
          <wp:inline distT="0" distB="0" distL="0" distR="0" wp14:anchorId="7E50DCBF" wp14:editId="7F31976D">
            <wp:extent cx="2484000" cy="153705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36" t="4477" r="4534" b="9143"/>
                    <a:stretch/>
                  </pic:blipFill>
                  <pic:spPr bwMode="auto">
                    <a:xfrm>
                      <a:off x="0" y="0"/>
                      <a:ext cx="2484000" cy="1537052"/>
                    </a:xfrm>
                    <a:prstGeom prst="rect">
                      <a:avLst/>
                    </a:prstGeom>
                    <a:ln>
                      <a:noFill/>
                    </a:ln>
                    <a:extLst>
                      <a:ext uri="{53640926-AAD7-44D8-BBD7-CCE9431645EC}">
                        <a14:shadowObscured xmlns:a14="http://schemas.microsoft.com/office/drawing/2010/main"/>
                      </a:ext>
                    </a:extLst>
                  </pic:spPr>
                </pic:pic>
              </a:graphicData>
            </a:graphic>
          </wp:inline>
        </w:drawing>
      </w:r>
    </w:p>
    <w:sectPr w:rsidR="00355649" w:rsidRPr="00543DFF" w:rsidSect="00D71E07">
      <w:footerReference w:type="first" r:id="rId38"/>
      <w:pgSz w:w="11906" w:h="16838"/>
      <w:pgMar w:top="1418" w:right="1134" w:bottom="567" w:left="2835"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86D9A" w14:textId="77777777" w:rsidR="00977518" w:rsidRDefault="00977518" w:rsidP="00D71E07">
      <w:pPr>
        <w:spacing w:after="0" w:line="240" w:lineRule="auto"/>
      </w:pPr>
      <w:r>
        <w:separator/>
      </w:r>
    </w:p>
  </w:endnote>
  <w:endnote w:type="continuationSeparator" w:id="0">
    <w:p w14:paraId="62B02073" w14:textId="77777777" w:rsidR="00977518" w:rsidRDefault="00977518" w:rsidP="00D71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MFChange">
    <w:altName w:val="Calibri"/>
    <w:panose1 w:val="020B0604020202020204"/>
    <w:charset w:val="00"/>
    <w:family w:val="auto"/>
    <w:pitch w:val="variable"/>
    <w:sig w:usb0="80000027" w:usb1="00000002"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A4D5B" w14:textId="10C69F43" w:rsidR="0082110E" w:rsidRDefault="00821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D4871C" w14:textId="77777777" w:rsidR="00977518" w:rsidRDefault="00977518" w:rsidP="00D71E07">
      <w:pPr>
        <w:spacing w:after="0" w:line="240" w:lineRule="auto"/>
      </w:pPr>
    </w:p>
  </w:footnote>
  <w:footnote w:type="continuationSeparator" w:id="0">
    <w:p w14:paraId="6C7A502B" w14:textId="77777777" w:rsidR="00977518" w:rsidRDefault="00977518" w:rsidP="00D71E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25E16"/>
    <w:multiLevelType w:val="hybridMultilevel"/>
    <w:tmpl w:val="711A9560"/>
    <w:lvl w:ilvl="0" w:tplc="C46E40CE">
      <w:numFmt w:val="bullet"/>
      <w:lvlText w:val="-"/>
      <w:lvlJc w:val="left"/>
      <w:pPr>
        <w:ind w:left="720" w:hanging="360"/>
      </w:pPr>
      <w:rPr>
        <w:rFonts w:ascii="Liberation Sans" w:eastAsia="Calibri" w:hAnsi="Liberation Sans" w:cs="Liberation San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3132"/>
    <w:multiLevelType w:val="hybridMultilevel"/>
    <w:tmpl w:val="041E71F4"/>
    <w:lvl w:ilvl="0" w:tplc="3FB43628">
      <w:numFmt w:val="bullet"/>
      <w:pStyle w:val="EinzugListe"/>
      <w:lvlText w:val="•"/>
      <w:lvlJc w:val="left"/>
      <w:pPr>
        <w:ind w:left="720" w:hanging="360"/>
      </w:pPr>
      <w:rPr>
        <w:rFonts w:ascii="BMFChange" w:eastAsia="Calibri" w:hAnsi="BMFChang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411CA7"/>
    <w:multiLevelType w:val="multilevel"/>
    <w:tmpl w:val="CC14D8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D332243"/>
    <w:multiLevelType w:val="hybridMultilevel"/>
    <w:tmpl w:val="315CE998"/>
    <w:lvl w:ilvl="0" w:tplc="0EF666F2">
      <w:numFmt w:val="bullet"/>
      <w:lvlText w:val="-"/>
      <w:lvlJc w:val="left"/>
      <w:pPr>
        <w:ind w:left="720" w:hanging="360"/>
      </w:pPr>
      <w:rPr>
        <w:rFonts w:ascii="Liberation Sans" w:eastAsia="Calibri" w:hAnsi="Liberation Sans" w:cs="Liberatio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775F7"/>
    <w:multiLevelType w:val="hybridMultilevel"/>
    <w:tmpl w:val="32A696C4"/>
    <w:lvl w:ilvl="0" w:tplc="0F082796">
      <w:numFmt w:val="bullet"/>
      <w:lvlText w:val="-"/>
      <w:lvlJc w:val="left"/>
      <w:pPr>
        <w:ind w:left="720" w:hanging="360"/>
      </w:pPr>
      <w:rPr>
        <w:rFonts w:ascii="Liberation Sans" w:eastAsia="Calibri" w:hAnsi="Liberation Sans" w:cs="Liberatio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87C51"/>
    <w:multiLevelType w:val="hybridMultilevel"/>
    <w:tmpl w:val="02B65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95F78"/>
    <w:multiLevelType w:val="hybridMultilevel"/>
    <w:tmpl w:val="83F6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84043"/>
    <w:multiLevelType w:val="hybridMultilevel"/>
    <w:tmpl w:val="FDBE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E369A"/>
    <w:multiLevelType w:val="hybridMultilevel"/>
    <w:tmpl w:val="3258CC18"/>
    <w:lvl w:ilvl="0" w:tplc="C8AC1F82">
      <w:numFmt w:val="bullet"/>
      <w:lvlText w:val="-"/>
      <w:lvlJc w:val="left"/>
      <w:pPr>
        <w:ind w:left="720" w:hanging="360"/>
      </w:pPr>
      <w:rPr>
        <w:rFonts w:ascii="Liberation Sans" w:eastAsia="Calibri" w:hAnsi="Liberation Sans" w:cs="Liberatio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26D1F"/>
    <w:multiLevelType w:val="hybridMultilevel"/>
    <w:tmpl w:val="305A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65F0"/>
    <w:multiLevelType w:val="hybridMultilevel"/>
    <w:tmpl w:val="6F6C217E"/>
    <w:lvl w:ilvl="0" w:tplc="3306E2B8">
      <w:numFmt w:val="bullet"/>
      <w:lvlText w:val="-"/>
      <w:lvlJc w:val="left"/>
      <w:pPr>
        <w:ind w:left="720" w:hanging="360"/>
      </w:pPr>
      <w:rPr>
        <w:rFonts w:ascii="Liberation Sans" w:eastAsia="Calibri" w:hAnsi="Liberation Sans" w:cs="Liberatio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5702F9"/>
    <w:multiLevelType w:val="multilevel"/>
    <w:tmpl w:val="90188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732B17"/>
    <w:multiLevelType w:val="hybridMultilevel"/>
    <w:tmpl w:val="96AC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B27A26"/>
    <w:multiLevelType w:val="multilevel"/>
    <w:tmpl w:val="9D1C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4B7D13"/>
    <w:multiLevelType w:val="hybridMultilevel"/>
    <w:tmpl w:val="EBCEF49A"/>
    <w:lvl w:ilvl="0" w:tplc="6DC204B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7EC5EE5"/>
    <w:multiLevelType w:val="hybridMultilevel"/>
    <w:tmpl w:val="6C58F598"/>
    <w:lvl w:ilvl="0" w:tplc="0EF666F2">
      <w:numFmt w:val="bullet"/>
      <w:lvlText w:val="-"/>
      <w:lvlJc w:val="left"/>
      <w:pPr>
        <w:ind w:left="720" w:hanging="360"/>
      </w:pPr>
      <w:rPr>
        <w:rFonts w:ascii="Liberation Sans" w:eastAsia="Calibri" w:hAnsi="Liberation Sans" w:cs="Liberation San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272667"/>
    <w:multiLevelType w:val="multilevel"/>
    <w:tmpl w:val="E08CF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510FB5"/>
    <w:multiLevelType w:val="hybridMultilevel"/>
    <w:tmpl w:val="9CC26B10"/>
    <w:lvl w:ilvl="0" w:tplc="3AFE7E7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16F6367"/>
    <w:multiLevelType w:val="hybridMultilevel"/>
    <w:tmpl w:val="633C4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5D637F"/>
    <w:multiLevelType w:val="multilevel"/>
    <w:tmpl w:val="9EC0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E41207"/>
    <w:multiLevelType w:val="hybridMultilevel"/>
    <w:tmpl w:val="76F2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BC78AC"/>
    <w:multiLevelType w:val="hybridMultilevel"/>
    <w:tmpl w:val="83000ACC"/>
    <w:lvl w:ilvl="0" w:tplc="0EF666F2">
      <w:numFmt w:val="bullet"/>
      <w:lvlText w:val="-"/>
      <w:lvlJc w:val="left"/>
      <w:pPr>
        <w:ind w:left="720" w:hanging="360"/>
      </w:pPr>
      <w:rPr>
        <w:rFonts w:ascii="Liberation Sans" w:eastAsia="Calibri" w:hAnsi="Liberation Sans" w:cs="Liberation 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865638"/>
    <w:multiLevelType w:val="hybridMultilevel"/>
    <w:tmpl w:val="C292C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8D3A80"/>
    <w:multiLevelType w:val="hybridMultilevel"/>
    <w:tmpl w:val="CC546C7C"/>
    <w:lvl w:ilvl="0" w:tplc="0EF666F2">
      <w:numFmt w:val="bullet"/>
      <w:lvlText w:val="-"/>
      <w:lvlJc w:val="left"/>
      <w:pPr>
        <w:ind w:left="720" w:hanging="360"/>
      </w:pPr>
      <w:rPr>
        <w:rFonts w:ascii="Liberation Sans" w:eastAsia="Calibri" w:hAnsi="Liberation Sans" w:cs="Liberatio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77146"/>
    <w:multiLevelType w:val="hybridMultilevel"/>
    <w:tmpl w:val="CB78564C"/>
    <w:lvl w:ilvl="0" w:tplc="C46E40CE">
      <w:numFmt w:val="bullet"/>
      <w:lvlText w:val="-"/>
      <w:lvlJc w:val="left"/>
      <w:pPr>
        <w:ind w:left="720" w:hanging="360"/>
      </w:pPr>
      <w:rPr>
        <w:rFonts w:ascii="Liberation Sans" w:eastAsia="Calibri" w:hAnsi="Liberation Sans" w:cs="Liberation San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14"/>
  </w:num>
  <w:num w:numId="4">
    <w:abstractNumId w:val="2"/>
  </w:num>
  <w:num w:numId="5">
    <w:abstractNumId w:val="12"/>
  </w:num>
  <w:num w:numId="6">
    <w:abstractNumId w:val="18"/>
  </w:num>
  <w:num w:numId="7">
    <w:abstractNumId w:val="9"/>
  </w:num>
  <w:num w:numId="8">
    <w:abstractNumId w:val="19"/>
  </w:num>
  <w:num w:numId="9">
    <w:abstractNumId w:val="16"/>
  </w:num>
  <w:num w:numId="10">
    <w:abstractNumId w:val="13"/>
  </w:num>
  <w:num w:numId="11">
    <w:abstractNumId w:val="11"/>
  </w:num>
  <w:num w:numId="12">
    <w:abstractNumId w:val="6"/>
  </w:num>
  <w:num w:numId="13">
    <w:abstractNumId w:val="22"/>
  </w:num>
  <w:num w:numId="14">
    <w:abstractNumId w:val="7"/>
  </w:num>
  <w:num w:numId="15">
    <w:abstractNumId w:val="5"/>
  </w:num>
  <w:num w:numId="16">
    <w:abstractNumId w:val="20"/>
  </w:num>
  <w:num w:numId="17">
    <w:abstractNumId w:val="8"/>
  </w:num>
  <w:num w:numId="18">
    <w:abstractNumId w:val="10"/>
  </w:num>
  <w:num w:numId="19">
    <w:abstractNumId w:val="23"/>
  </w:num>
  <w:num w:numId="20">
    <w:abstractNumId w:val="15"/>
  </w:num>
  <w:num w:numId="21">
    <w:abstractNumId w:val="3"/>
  </w:num>
  <w:num w:numId="22">
    <w:abstractNumId w:val="21"/>
  </w:num>
  <w:num w:numId="23">
    <w:abstractNumId w:val="4"/>
  </w:num>
  <w:num w:numId="24">
    <w:abstractNumId w:val="0"/>
  </w:num>
  <w:num w:numId="2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een Przybylla">
    <w15:presenceInfo w15:providerId="AD" w15:userId="S::mareen.przybylla@phsz.ch::69d1efc8-b8e0-4ad9-b181-33dbb3149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attachedTemplate r:id="rId1"/>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DFA"/>
    <w:rsid w:val="00002B6B"/>
    <w:rsid w:val="00016566"/>
    <w:rsid w:val="00017CF9"/>
    <w:rsid w:val="00034022"/>
    <w:rsid w:val="00040FEB"/>
    <w:rsid w:val="00044254"/>
    <w:rsid w:val="00062DD7"/>
    <w:rsid w:val="000949E6"/>
    <w:rsid w:val="000A37E0"/>
    <w:rsid w:val="000A5EEE"/>
    <w:rsid w:val="000C5B97"/>
    <w:rsid w:val="000C6E3E"/>
    <w:rsid w:val="000C6F6B"/>
    <w:rsid w:val="000D0D96"/>
    <w:rsid w:val="000D4509"/>
    <w:rsid w:val="000F4554"/>
    <w:rsid w:val="000F4E99"/>
    <w:rsid w:val="00106194"/>
    <w:rsid w:val="001071BD"/>
    <w:rsid w:val="00110F5B"/>
    <w:rsid w:val="001349CD"/>
    <w:rsid w:val="00135A71"/>
    <w:rsid w:val="001D0820"/>
    <w:rsid w:val="001E0539"/>
    <w:rsid w:val="001E4036"/>
    <w:rsid w:val="001F5523"/>
    <w:rsid w:val="00201636"/>
    <w:rsid w:val="00203D2D"/>
    <w:rsid w:val="0024431E"/>
    <w:rsid w:val="0025512A"/>
    <w:rsid w:val="0025542A"/>
    <w:rsid w:val="00263D46"/>
    <w:rsid w:val="00294365"/>
    <w:rsid w:val="002A64A7"/>
    <w:rsid w:val="002C4B8E"/>
    <w:rsid w:val="002F00C7"/>
    <w:rsid w:val="0030201B"/>
    <w:rsid w:val="00305CFF"/>
    <w:rsid w:val="003067D8"/>
    <w:rsid w:val="003102FE"/>
    <w:rsid w:val="00337D62"/>
    <w:rsid w:val="003401C4"/>
    <w:rsid w:val="003422E1"/>
    <w:rsid w:val="00355649"/>
    <w:rsid w:val="00362C45"/>
    <w:rsid w:val="003C35E8"/>
    <w:rsid w:val="003D3B6E"/>
    <w:rsid w:val="003E3C8A"/>
    <w:rsid w:val="00403B68"/>
    <w:rsid w:val="0040424E"/>
    <w:rsid w:val="00411BE2"/>
    <w:rsid w:val="004453AE"/>
    <w:rsid w:val="00447558"/>
    <w:rsid w:val="00470933"/>
    <w:rsid w:val="00472DFA"/>
    <w:rsid w:val="0048171F"/>
    <w:rsid w:val="0049114C"/>
    <w:rsid w:val="004924A6"/>
    <w:rsid w:val="0049410B"/>
    <w:rsid w:val="004A5CA5"/>
    <w:rsid w:val="004B1FA6"/>
    <w:rsid w:val="004C458C"/>
    <w:rsid w:val="004D46F2"/>
    <w:rsid w:val="004E75EA"/>
    <w:rsid w:val="00510C59"/>
    <w:rsid w:val="0052269B"/>
    <w:rsid w:val="00543DFF"/>
    <w:rsid w:val="0058036E"/>
    <w:rsid w:val="005977F0"/>
    <w:rsid w:val="005C01D8"/>
    <w:rsid w:val="005C1A83"/>
    <w:rsid w:val="005C1B21"/>
    <w:rsid w:val="005D7B74"/>
    <w:rsid w:val="005E0BDD"/>
    <w:rsid w:val="00606C88"/>
    <w:rsid w:val="0061514B"/>
    <w:rsid w:val="00620F1A"/>
    <w:rsid w:val="006226A0"/>
    <w:rsid w:val="00626BC1"/>
    <w:rsid w:val="00644097"/>
    <w:rsid w:val="00645041"/>
    <w:rsid w:val="0064776C"/>
    <w:rsid w:val="00654EB4"/>
    <w:rsid w:val="006646F2"/>
    <w:rsid w:val="00664789"/>
    <w:rsid w:val="00675788"/>
    <w:rsid w:val="00682C09"/>
    <w:rsid w:val="006A4867"/>
    <w:rsid w:val="006D59B5"/>
    <w:rsid w:val="006E1DB7"/>
    <w:rsid w:val="006E76A9"/>
    <w:rsid w:val="00705415"/>
    <w:rsid w:val="007267F3"/>
    <w:rsid w:val="007345A3"/>
    <w:rsid w:val="00740DE2"/>
    <w:rsid w:val="00745674"/>
    <w:rsid w:val="0076581E"/>
    <w:rsid w:val="00794872"/>
    <w:rsid w:val="0079495F"/>
    <w:rsid w:val="007A2CC4"/>
    <w:rsid w:val="007A6015"/>
    <w:rsid w:val="007B7B99"/>
    <w:rsid w:val="007C6643"/>
    <w:rsid w:val="007F5292"/>
    <w:rsid w:val="00820AC6"/>
    <w:rsid w:val="0082110E"/>
    <w:rsid w:val="00844053"/>
    <w:rsid w:val="00852FFD"/>
    <w:rsid w:val="008550CA"/>
    <w:rsid w:val="008649F3"/>
    <w:rsid w:val="0086663B"/>
    <w:rsid w:val="008705BF"/>
    <w:rsid w:val="008739D5"/>
    <w:rsid w:val="008A07A8"/>
    <w:rsid w:val="008A1822"/>
    <w:rsid w:val="008A5B86"/>
    <w:rsid w:val="008B2DC6"/>
    <w:rsid w:val="008E3E00"/>
    <w:rsid w:val="008F115E"/>
    <w:rsid w:val="008F2FFA"/>
    <w:rsid w:val="00900687"/>
    <w:rsid w:val="009006E1"/>
    <w:rsid w:val="00903BF2"/>
    <w:rsid w:val="0091150F"/>
    <w:rsid w:val="00920FD6"/>
    <w:rsid w:val="00930435"/>
    <w:rsid w:val="009348E6"/>
    <w:rsid w:val="009426AE"/>
    <w:rsid w:val="00963906"/>
    <w:rsid w:val="00964BBC"/>
    <w:rsid w:val="00977518"/>
    <w:rsid w:val="00983FE4"/>
    <w:rsid w:val="009A1175"/>
    <w:rsid w:val="00A140E7"/>
    <w:rsid w:val="00A1751A"/>
    <w:rsid w:val="00A21BB4"/>
    <w:rsid w:val="00A31889"/>
    <w:rsid w:val="00A3447C"/>
    <w:rsid w:val="00A369C9"/>
    <w:rsid w:val="00A3745A"/>
    <w:rsid w:val="00A54AD4"/>
    <w:rsid w:val="00A57E80"/>
    <w:rsid w:val="00A720CF"/>
    <w:rsid w:val="00A74515"/>
    <w:rsid w:val="00A75A7F"/>
    <w:rsid w:val="00AA6960"/>
    <w:rsid w:val="00AC57B0"/>
    <w:rsid w:val="00AD1917"/>
    <w:rsid w:val="00AD7AE0"/>
    <w:rsid w:val="00B0182D"/>
    <w:rsid w:val="00B17AE8"/>
    <w:rsid w:val="00B43CDB"/>
    <w:rsid w:val="00B520A8"/>
    <w:rsid w:val="00B555F7"/>
    <w:rsid w:val="00B6001B"/>
    <w:rsid w:val="00B66454"/>
    <w:rsid w:val="00B66A02"/>
    <w:rsid w:val="00B676F6"/>
    <w:rsid w:val="00B72D5E"/>
    <w:rsid w:val="00B75352"/>
    <w:rsid w:val="00B92DE9"/>
    <w:rsid w:val="00B97D30"/>
    <w:rsid w:val="00BA1B1E"/>
    <w:rsid w:val="00BA206F"/>
    <w:rsid w:val="00BD2EC9"/>
    <w:rsid w:val="00BE2461"/>
    <w:rsid w:val="00BF1795"/>
    <w:rsid w:val="00C04DA0"/>
    <w:rsid w:val="00C04E88"/>
    <w:rsid w:val="00C30FCF"/>
    <w:rsid w:val="00C568B0"/>
    <w:rsid w:val="00C66154"/>
    <w:rsid w:val="00C87014"/>
    <w:rsid w:val="00C90F21"/>
    <w:rsid w:val="00CB35F6"/>
    <w:rsid w:val="00CD6C8F"/>
    <w:rsid w:val="00CE1327"/>
    <w:rsid w:val="00CE250F"/>
    <w:rsid w:val="00CE39A7"/>
    <w:rsid w:val="00D165BE"/>
    <w:rsid w:val="00D2604E"/>
    <w:rsid w:val="00D30AA6"/>
    <w:rsid w:val="00D54D6A"/>
    <w:rsid w:val="00D602AB"/>
    <w:rsid w:val="00D62CC4"/>
    <w:rsid w:val="00D71E07"/>
    <w:rsid w:val="00D747EB"/>
    <w:rsid w:val="00D75890"/>
    <w:rsid w:val="00D853E6"/>
    <w:rsid w:val="00D867BE"/>
    <w:rsid w:val="00DC50DD"/>
    <w:rsid w:val="00DE09E1"/>
    <w:rsid w:val="00DE6547"/>
    <w:rsid w:val="00DE73AF"/>
    <w:rsid w:val="00E22B71"/>
    <w:rsid w:val="00E43977"/>
    <w:rsid w:val="00E4715D"/>
    <w:rsid w:val="00E517A5"/>
    <w:rsid w:val="00E6689B"/>
    <w:rsid w:val="00E704B8"/>
    <w:rsid w:val="00E8358A"/>
    <w:rsid w:val="00E9672B"/>
    <w:rsid w:val="00EF2EC6"/>
    <w:rsid w:val="00F0367E"/>
    <w:rsid w:val="00F3624C"/>
    <w:rsid w:val="00F66750"/>
    <w:rsid w:val="00F82DBF"/>
    <w:rsid w:val="00F83A69"/>
    <w:rsid w:val="00F90EB3"/>
    <w:rsid w:val="00F94CA0"/>
    <w:rsid w:val="00FB2C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F15D6"/>
  <w15:chartTrackingRefBased/>
  <w15:docId w15:val="{C297DB95-F996-4C26-B797-5102D6C25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365"/>
    <w:pPr>
      <w:spacing w:after="240" w:line="300" w:lineRule="exact"/>
      <w:jc w:val="both"/>
    </w:pPr>
    <w:rPr>
      <w:rFonts w:ascii="Liberation Sans" w:hAnsi="Liberation Sans"/>
      <w:sz w:val="19"/>
      <w:szCs w:val="22"/>
      <w:lang w:eastAsia="en-US"/>
    </w:rPr>
  </w:style>
  <w:style w:type="paragraph" w:styleId="Heading1">
    <w:name w:val="heading 1"/>
    <w:basedOn w:val="Normal"/>
    <w:next w:val="Normal"/>
    <w:link w:val="Heading1Char"/>
    <w:uiPriority w:val="9"/>
    <w:qFormat/>
    <w:rsid w:val="00920FD6"/>
    <w:pPr>
      <w:pageBreakBefore/>
      <w:numPr>
        <w:numId w:val="4"/>
      </w:numPr>
      <w:spacing w:line="480" w:lineRule="exact"/>
      <w:ind w:left="431" w:hanging="431"/>
      <w:outlineLvl w:val="0"/>
    </w:pPr>
    <w:rPr>
      <w:noProof/>
      <w:color w:val="E2002D"/>
      <w:sz w:val="40"/>
    </w:rPr>
  </w:style>
  <w:style w:type="paragraph" w:styleId="Heading2">
    <w:name w:val="heading 2"/>
    <w:basedOn w:val="Normal"/>
    <w:next w:val="Normal"/>
    <w:link w:val="Heading2Char"/>
    <w:uiPriority w:val="9"/>
    <w:unhideWhenUsed/>
    <w:qFormat/>
    <w:rsid w:val="00D71E07"/>
    <w:pPr>
      <w:numPr>
        <w:ilvl w:val="1"/>
        <w:numId w:val="4"/>
      </w:numPr>
      <w:spacing w:before="170" w:after="0"/>
      <w:outlineLvl w:val="1"/>
    </w:pPr>
    <w:rPr>
      <w:b/>
      <w:color w:val="E2002D"/>
      <w:sz w:val="24"/>
    </w:rPr>
  </w:style>
  <w:style w:type="paragraph" w:styleId="Heading3">
    <w:name w:val="heading 3"/>
    <w:basedOn w:val="Normal"/>
    <w:next w:val="Normal"/>
    <w:link w:val="Heading3Char"/>
    <w:uiPriority w:val="9"/>
    <w:unhideWhenUsed/>
    <w:qFormat/>
    <w:rsid w:val="00472DFA"/>
    <w:pPr>
      <w:numPr>
        <w:ilvl w:val="2"/>
        <w:numId w:val="4"/>
      </w:numPr>
      <w:spacing w:before="170" w:after="0"/>
      <w:outlineLvl w:val="2"/>
    </w:pPr>
    <w:rPr>
      <w:sz w:val="24"/>
      <w:szCs w:val="24"/>
    </w:rPr>
  </w:style>
  <w:style w:type="paragraph" w:styleId="Heading4">
    <w:name w:val="heading 4"/>
    <w:basedOn w:val="Normal"/>
    <w:next w:val="Normal"/>
    <w:link w:val="Heading4Char"/>
    <w:uiPriority w:val="9"/>
    <w:unhideWhenUsed/>
    <w:qFormat/>
    <w:rsid w:val="00D71E07"/>
    <w:pPr>
      <w:numPr>
        <w:ilvl w:val="3"/>
        <w:numId w:val="4"/>
      </w:numPr>
      <w:spacing w:after="0"/>
      <w:outlineLvl w:val="3"/>
    </w:pPr>
    <w:rPr>
      <w:b/>
    </w:rPr>
  </w:style>
  <w:style w:type="paragraph" w:styleId="Heading5">
    <w:name w:val="heading 5"/>
    <w:basedOn w:val="Normal"/>
    <w:next w:val="Normal"/>
    <w:link w:val="Heading5Char"/>
    <w:uiPriority w:val="9"/>
    <w:semiHidden/>
    <w:unhideWhenUsed/>
    <w:qFormat/>
    <w:rsid w:val="00D54D6A"/>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54D6A"/>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54D6A"/>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54D6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54D6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07"/>
    <w:pPr>
      <w:tabs>
        <w:tab w:val="center" w:pos="4536"/>
        <w:tab w:val="right" w:pos="9072"/>
      </w:tabs>
      <w:spacing w:after="0" w:line="240" w:lineRule="auto"/>
    </w:pPr>
  </w:style>
  <w:style w:type="character" w:customStyle="1" w:styleId="HeaderChar">
    <w:name w:val="Header Char"/>
    <w:link w:val="Header"/>
    <w:uiPriority w:val="99"/>
    <w:rsid w:val="00D71E07"/>
    <w:rPr>
      <w:rFonts w:ascii="BMFChange" w:eastAsia="Calibri" w:hAnsi="BMFChange" w:cs="Times New Roman"/>
      <w:sz w:val="19"/>
    </w:rPr>
  </w:style>
  <w:style w:type="paragraph" w:styleId="Footer">
    <w:name w:val="footer"/>
    <w:basedOn w:val="Normal"/>
    <w:link w:val="FooterChar"/>
    <w:uiPriority w:val="99"/>
    <w:unhideWhenUsed/>
    <w:rsid w:val="00D71E07"/>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1E07"/>
  </w:style>
  <w:style w:type="paragraph" w:customStyle="1" w:styleId="Adresse">
    <w:name w:val="Adresse"/>
    <w:basedOn w:val="Normal"/>
    <w:qFormat/>
    <w:rsid w:val="00D71E07"/>
    <w:pPr>
      <w:keepLines/>
      <w:spacing w:after="0" w:line="220" w:lineRule="exact"/>
      <w:ind w:left="-567"/>
      <w:jc w:val="left"/>
      <w:textboxTightWrap w:val="allLines"/>
    </w:pPr>
    <w:rPr>
      <w:color w:val="E20026"/>
      <w:sz w:val="16"/>
      <w:szCs w:val="16"/>
    </w:rPr>
  </w:style>
  <w:style w:type="paragraph" w:styleId="ListParagraph">
    <w:name w:val="List Paragraph"/>
    <w:basedOn w:val="Normal"/>
    <w:uiPriority w:val="34"/>
    <w:qFormat/>
    <w:rsid w:val="00D71E07"/>
    <w:pPr>
      <w:ind w:left="720"/>
      <w:contextualSpacing/>
    </w:pPr>
  </w:style>
  <w:style w:type="paragraph" w:customStyle="1" w:styleId="EinzugListe">
    <w:name w:val="Einzug Liste"/>
    <w:basedOn w:val="ListParagraph"/>
    <w:qFormat/>
    <w:rsid w:val="00AA6960"/>
    <w:pPr>
      <w:numPr>
        <w:numId w:val="1"/>
      </w:numPr>
      <w:ind w:left="227" w:hanging="227"/>
    </w:pPr>
  </w:style>
  <w:style w:type="paragraph" w:styleId="EndnoteText">
    <w:name w:val="endnote text"/>
    <w:basedOn w:val="Normal"/>
    <w:link w:val="EndnoteTextChar"/>
    <w:uiPriority w:val="99"/>
    <w:semiHidden/>
    <w:unhideWhenUsed/>
    <w:rsid w:val="00D71E07"/>
    <w:rPr>
      <w:sz w:val="20"/>
      <w:szCs w:val="20"/>
    </w:rPr>
  </w:style>
  <w:style w:type="character" w:customStyle="1" w:styleId="EndnoteTextChar">
    <w:name w:val="Endnote Text Char"/>
    <w:link w:val="EndnoteText"/>
    <w:uiPriority w:val="99"/>
    <w:semiHidden/>
    <w:rsid w:val="00D71E07"/>
    <w:rPr>
      <w:rFonts w:ascii="BMFChange" w:eastAsia="Calibri" w:hAnsi="BMFChange" w:cs="Times New Roman"/>
      <w:sz w:val="20"/>
      <w:szCs w:val="20"/>
    </w:rPr>
  </w:style>
  <w:style w:type="character" w:styleId="EndnoteReference">
    <w:name w:val="endnote reference"/>
    <w:uiPriority w:val="99"/>
    <w:semiHidden/>
    <w:unhideWhenUsed/>
    <w:rsid w:val="00D71E07"/>
    <w:rPr>
      <w:vertAlign w:val="superscript"/>
    </w:rPr>
  </w:style>
  <w:style w:type="character" w:styleId="Strong">
    <w:name w:val="Strong"/>
    <w:uiPriority w:val="22"/>
    <w:qFormat/>
    <w:rsid w:val="00D71E07"/>
    <w:rPr>
      <w:b/>
      <w:bCs/>
    </w:rPr>
  </w:style>
  <w:style w:type="paragraph" w:customStyle="1" w:styleId="Fussnote">
    <w:name w:val="Fussnote"/>
    <w:qFormat/>
    <w:rsid w:val="00472DFA"/>
    <w:pPr>
      <w:spacing w:after="200" w:line="180" w:lineRule="exact"/>
      <w:ind w:left="113" w:hanging="113"/>
    </w:pPr>
    <w:rPr>
      <w:rFonts w:ascii="Liberation Sans" w:hAnsi="Liberation Sans"/>
      <w:noProof/>
      <w:sz w:val="14"/>
      <w:szCs w:val="14"/>
      <w:lang w:eastAsia="en-US"/>
    </w:rPr>
  </w:style>
  <w:style w:type="paragraph" w:styleId="FootnoteText">
    <w:name w:val="footnote text"/>
    <w:basedOn w:val="Normal"/>
    <w:link w:val="FootnoteTextChar"/>
    <w:uiPriority w:val="99"/>
    <w:semiHidden/>
    <w:unhideWhenUsed/>
    <w:rsid w:val="00D71E07"/>
    <w:pPr>
      <w:spacing w:after="0" w:line="240" w:lineRule="auto"/>
    </w:pPr>
    <w:rPr>
      <w:sz w:val="20"/>
      <w:szCs w:val="20"/>
    </w:rPr>
  </w:style>
  <w:style w:type="character" w:customStyle="1" w:styleId="FootnoteTextChar">
    <w:name w:val="Footnote Text Char"/>
    <w:link w:val="FootnoteText"/>
    <w:uiPriority w:val="99"/>
    <w:semiHidden/>
    <w:rsid w:val="00D71E07"/>
    <w:rPr>
      <w:rFonts w:ascii="BMFChange" w:eastAsia="Calibri" w:hAnsi="BMFChange" w:cs="Times New Roman"/>
      <w:sz w:val="20"/>
      <w:szCs w:val="20"/>
    </w:rPr>
  </w:style>
  <w:style w:type="paragraph" w:customStyle="1" w:styleId="Fusszeile">
    <w:name w:val="Fusszeile"/>
    <w:qFormat/>
    <w:rsid w:val="00472DFA"/>
    <w:pPr>
      <w:spacing w:line="220" w:lineRule="exact"/>
    </w:pPr>
    <w:rPr>
      <w:rFonts w:ascii="Liberation Sans" w:hAnsi="Liberation Sans"/>
      <w:sz w:val="19"/>
      <w:szCs w:val="22"/>
      <w:lang w:eastAsia="en-US"/>
    </w:rPr>
  </w:style>
  <w:style w:type="paragraph" w:customStyle="1" w:styleId="HaupttitelStartseite">
    <w:name w:val="Haupttitel Startseite"/>
    <w:basedOn w:val="Normal"/>
    <w:qFormat/>
    <w:rsid w:val="00920FD6"/>
    <w:pPr>
      <w:pageBreakBefore/>
      <w:spacing w:after="0" w:line="600" w:lineRule="exact"/>
      <w:jc w:val="left"/>
    </w:pPr>
    <w:rPr>
      <w:b/>
      <w:color w:val="E2002D"/>
      <w:sz w:val="52"/>
      <w:szCs w:val="52"/>
    </w:rPr>
  </w:style>
  <w:style w:type="character" w:styleId="Hyperlink">
    <w:name w:val="Hyperlink"/>
    <w:uiPriority w:val="99"/>
    <w:unhideWhenUsed/>
    <w:rsid w:val="00D71E07"/>
    <w:rPr>
      <w:color w:val="0000FF"/>
      <w:u w:val="single"/>
    </w:rPr>
  </w:style>
  <w:style w:type="character" w:customStyle="1" w:styleId="Heading5Char">
    <w:name w:val="Heading 5 Char"/>
    <w:basedOn w:val="DefaultParagraphFont"/>
    <w:link w:val="Heading5"/>
    <w:uiPriority w:val="9"/>
    <w:semiHidden/>
    <w:rsid w:val="00D54D6A"/>
    <w:rPr>
      <w:rFonts w:asciiTheme="majorHAnsi" w:eastAsiaTheme="majorEastAsia" w:hAnsiTheme="majorHAnsi" w:cstheme="majorBidi"/>
      <w:color w:val="2F5496" w:themeColor="accent1" w:themeShade="BF"/>
      <w:sz w:val="19"/>
      <w:szCs w:val="22"/>
      <w:lang w:eastAsia="en-US"/>
    </w:rPr>
  </w:style>
  <w:style w:type="character" w:customStyle="1" w:styleId="Heading6Char">
    <w:name w:val="Heading 6 Char"/>
    <w:basedOn w:val="DefaultParagraphFont"/>
    <w:link w:val="Heading6"/>
    <w:uiPriority w:val="9"/>
    <w:semiHidden/>
    <w:rsid w:val="00D54D6A"/>
    <w:rPr>
      <w:rFonts w:asciiTheme="majorHAnsi" w:eastAsiaTheme="majorEastAsia" w:hAnsiTheme="majorHAnsi" w:cstheme="majorBidi"/>
      <w:color w:val="1F3763" w:themeColor="accent1" w:themeShade="7F"/>
      <w:sz w:val="19"/>
      <w:szCs w:val="22"/>
      <w:lang w:eastAsia="en-US"/>
    </w:rPr>
  </w:style>
  <w:style w:type="character" w:styleId="PlaceholderText">
    <w:name w:val="Placeholder Text"/>
    <w:uiPriority w:val="99"/>
    <w:semiHidden/>
    <w:rsid w:val="00D71E07"/>
    <w:rPr>
      <w:color w:val="808080"/>
    </w:rPr>
  </w:style>
  <w:style w:type="paragraph" w:customStyle="1" w:styleId="Slogan">
    <w:name w:val="Slogan"/>
    <w:basedOn w:val="Normal"/>
    <w:qFormat/>
    <w:rsid w:val="00A369C9"/>
    <w:pPr>
      <w:spacing w:after="0" w:line="600" w:lineRule="exact"/>
      <w:jc w:val="left"/>
    </w:pPr>
    <w:rPr>
      <w:b/>
      <w:color w:val="E2002D"/>
      <w:sz w:val="52"/>
      <w:szCs w:val="100"/>
    </w:rPr>
  </w:style>
  <w:style w:type="paragraph" w:styleId="BalloonText">
    <w:name w:val="Balloon Text"/>
    <w:basedOn w:val="Normal"/>
    <w:link w:val="BalloonTextChar"/>
    <w:uiPriority w:val="99"/>
    <w:semiHidden/>
    <w:unhideWhenUsed/>
    <w:rsid w:val="00D71E0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71E07"/>
    <w:rPr>
      <w:rFonts w:ascii="Tahoma" w:eastAsia="Calibri" w:hAnsi="Tahoma" w:cs="Tahoma"/>
      <w:sz w:val="16"/>
      <w:szCs w:val="16"/>
    </w:rPr>
  </w:style>
  <w:style w:type="paragraph" w:styleId="Title">
    <w:name w:val="Title"/>
    <w:basedOn w:val="Normal"/>
    <w:next w:val="Normal"/>
    <w:link w:val="TitleChar"/>
    <w:uiPriority w:val="10"/>
    <w:qFormat/>
    <w:rsid w:val="00D71E07"/>
    <w:pPr>
      <w:spacing w:line="480" w:lineRule="exact"/>
    </w:pPr>
    <w:rPr>
      <w:color w:val="E20026"/>
      <w:sz w:val="40"/>
      <w:szCs w:val="40"/>
      <w:lang w:val="en-US"/>
    </w:rPr>
  </w:style>
  <w:style w:type="character" w:customStyle="1" w:styleId="TitleChar">
    <w:name w:val="Title Char"/>
    <w:link w:val="Title"/>
    <w:uiPriority w:val="10"/>
    <w:rsid w:val="00D71E07"/>
    <w:rPr>
      <w:rFonts w:ascii="BMFChange" w:eastAsia="Calibri" w:hAnsi="BMFChange" w:cs="Times New Roman"/>
      <w:color w:val="E20026"/>
      <w:sz w:val="40"/>
      <w:szCs w:val="40"/>
      <w:lang w:val="en-US"/>
    </w:rPr>
  </w:style>
  <w:style w:type="character" w:customStyle="1" w:styleId="Heading1Char">
    <w:name w:val="Heading 1 Char"/>
    <w:link w:val="Heading1"/>
    <w:uiPriority w:val="9"/>
    <w:rsid w:val="00920FD6"/>
    <w:rPr>
      <w:rFonts w:ascii="Liberation Sans" w:hAnsi="Liberation Sans"/>
      <w:noProof/>
      <w:color w:val="E2002D"/>
      <w:sz w:val="40"/>
      <w:szCs w:val="22"/>
      <w:lang w:eastAsia="en-US"/>
    </w:rPr>
  </w:style>
  <w:style w:type="character" w:customStyle="1" w:styleId="Heading2Char">
    <w:name w:val="Heading 2 Char"/>
    <w:link w:val="Heading2"/>
    <w:uiPriority w:val="9"/>
    <w:rsid w:val="00D71E07"/>
    <w:rPr>
      <w:rFonts w:ascii="BMFChange" w:eastAsia="Calibri" w:hAnsi="BMFChange" w:cs="Times New Roman"/>
      <w:b/>
      <w:color w:val="E2002D"/>
      <w:sz w:val="24"/>
    </w:rPr>
  </w:style>
  <w:style w:type="character" w:customStyle="1" w:styleId="Heading3Char">
    <w:name w:val="Heading 3 Char"/>
    <w:link w:val="Heading3"/>
    <w:uiPriority w:val="9"/>
    <w:rsid w:val="00472DFA"/>
    <w:rPr>
      <w:rFonts w:ascii="Liberation Sans" w:hAnsi="Liberation Sans"/>
      <w:sz w:val="24"/>
      <w:szCs w:val="24"/>
      <w:lang w:eastAsia="en-US"/>
    </w:rPr>
  </w:style>
  <w:style w:type="character" w:customStyle="1" w:styleId="Heading4Char">
    <w:name w:val="Heading 4 Char"/>
    <w:link w:val="Heading4"/>
    <w:uiPriority w:val="9"/>
    <w:rsid w:val="00D71E07"/>
    <w:rPr>
      <w:rFonts w:ascii="BMFChange" w:eastAsia="Calibri" w:hAnsi="BMFChange" w:cs="Times New Roman"/>
      <w:b/>
      <w:sz w:val="19"/>
    </w:rPr>
  </w:style>
  <w:style w:type="paragraph" w:styleId="Subtitle">
    <w:name w:val="Subtitle"/>
    <w:basedOn w:val="Normal"/>
    <w:next w:val="Normal"/>
    <w:link w:val="SubtitleChar"/>
    <w:uiPriority w:val="11"/>
    <w:qFormat/>
    <w:rsid w:val="00D71E07"/>
    <w:pPr>
      <w:spacing w:after="0" w:line="600" w:lineRule="exact"/>
      <w:jc w:val="left"/>
    </w:pPr>
    <w:rPr>
      <w:color w:val="E2002D"/>
      <w:sz w:val="52"/>
      <w:szCs w:val="52"/>
    </w:rPr>
  </w:style>
  <w:style w:type="character" w:customStyle="1" w:styleId="SubtitleChar">
    <w:name w:val="Subtitle Char"/>
    <w:link w:val="Subtitle"/>
    <w:uiPriority w:val="11"/>
    <w:rsid w:val="00D71E07"/>
    <w:rPr>
      <w:rFonts w:ascii="BMFChange" w:eastAsia="Calibri" w:hAnsi="BMFChange" w:cs="Times New Roman"/>
      <w:color w:val="E2002D"/>
      <w:sz w:val="52"/>
      <w:szCs w:val="52"/>
    </w:rPr>
  </w:style>
  <w:style w:type="paragraph" w:customStyle="1" w:styleId="UntertitelSlogan">
    <w:name w:val="Untertitel Slogan"/>
    <w:basedOn w:val="Normal"/>
    <w:qFormat/>
    <w:rsid w:val="00472DFA"/>
    <w:pPr>
      <w:spacing w:after="0" w:line="600" w:lineRule="exact"/>
      <w:jc w:val="left"/>
    </w:pPr>
    <w:rPr>
      <w:color w:val="E2002D"/>
      <w:sz w:val="52"/>
      <w:szCs w:val="100"/>
    </w:rPr>
  </w:style>
  <w:style w:type="character" w:styleId="FootnoteReference">
    <w:name w:val="footnote reference"/>
    <w:uiPriority w:val="99"/>
    <w:unhideWhenUsed/>
    <w:rsid w:val="00AA6960"/>
    <w:rPr>
      <w:vertAlign w:val="superscript"/>
    </w:rPr>
  </w:style>
  <w:style w:type="character" w:customStyle="1" w:styleId="Heading7Char">
    <w:name w:val="Heading 7 Char"/>
    <w:basedOn w:val="DefaultParagraphFont"/>
    <w:link w:val="Heading7"/>
    <w:uiPriority w:val="9"/>
    <w:semiHidden/>
    <w:rsid w:val="00D54D6A"/>
    <w:rPr>
      <w:rFonts w:asciiTheme="majorHAnsi" w:eastAsiaTheme="majorEastAsia" w:hAnsiTheme="majorHAnsi" w:cstheme="majorBidi"/>
      <w:i/>
      <w:iCs/>
      <w:color w:val="1F3763" w:themeColor="accent1" w:themeShade="7F"/>
      <w:sz w:val="19"/>
      <w:szCs w:val="22"/>
      <w:lang w:eastAsia="en-US"/>
    </w:rPr>
  </w:style>
  <w:style w:type="character" w:customStyle="1" w:styleId="Heading8Char">
    <w:name w:val="Heading 8 Char"/>
    <w:basedOn w:val="DefaultParagraphFont"/>
    <w:link w:val="Heading8"/>
    <w:uiPriority w:val="9"/>
    <w:semiHidden/>
    <w:rsid w:val="00D54D6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D54D6A"/>
    <w:rPr>
      <w:rFonts w:asciiTheme="majorHAnsi" w:eastAsiaTheme="majorEastAsia" w:hAnsiTheme="majorHAnsi" w:cstheme="majorBidi"/>
      <w:i/>
      <w:iCs/>
      <w:color w:val="272727" w:themeColor="text1" w:themeTint="D8"/>
      <w:sz w:val="21"/>
      <w:szCs w:val="21"/>
      <w:lang w:eastAsia="en-US"/>
    </w:rPr>
  </w:style>
  <w:style w:type="table" w:styleId="TableGrid">
    <w:name w:val="Table Grid"/>
    <w:basedOn w:val="TableNormal"/>
    <w:uiPriority w:val="39"/>
    <w:rsid w:val="00920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20FD6"/>
    <w:rPr>
      <w:sz w:val="16"/>
      <w:szCs w:val="16"/>
    </w:rPr>
  </w:style>
  <w:style w:type="paragraph" w:styleId="CommentText">
    <w:name w:val="annotation text"/>
    <w:basedOn w:val="Normal"/>
    <w:link w:val="CommentTextChar"/>
    <w:uiPriority w:val="99"/>
    <w:semiHidden/>
    <w:unhideWhenUsed/>
    <w:rsid w:val="00920FD6"/>
    <w:pPr>
      <w:spacing w:line="240" w:lineRule="auto"/>
    </w:pPr>
    <w:rPr>
      <w:sz w:val="20"/>
      <w:szCs w:val="20"/>
    </w:rPr>
  </w:style>
  <w:style w:type="character" w:customStyle="1" w:styleId="CommentTextChar">
    <w:name w:val="Comment Text Char"/>
    <w:basedOn w:val="DefaultParagraphFont"/>
    <w:link w:val="CommentText"/>
    <w:uiPriority w:val="99"/>
    <w:semiHidden/>
    <w:rsid w:val="00920FD6"/>
    <w:rPr>
      <w:rFonts w:ascii="Liberation Sans" w:hAnsi="Liberation Sans"/>
      <w:lang w:eastAsia="en-US"/>
    </w:rPr>
  </w:style>
  <w:style w:type="paragraph" w:styleId="CommentSubject">
    <w:name w:val="annotation subject"/>
    <w:basedOn w:val="CommentText"/>
    <w:next w:val="CommentText"/>
    <w:link w:val="CommentSubjectChar"/>
    <w:uiPriority w:val="99"/>
    <w:semiHidden/>
    <w:unhideWhenUsed/>
    <w:rsid w:val="00920FD6"/>
    <w:rPr>
      <w:b/>
      <w:bCs/>
    </w:rPr>
  </w:style>
  <w:style w:type="character" w:customStyle="1" w:styleId="CommentSubjectChar">
    <w:name w:val="Comment Subject Char"/>
    <w:basedOn w:val="CommentTextChar"/>
    <w:link w:val="CommentSubject"/>
    <w:uiPriority w:val="99"/>
    <w:semiHidden/>
    <w:rsid w:val="00920FD6"/>
    <w:rPr>
      <w:rFonts w:ascii="Liberation Sans" w:hAnsi="Liberation Sans"/>
      <w:b/>
      <w:bCs/>
      <w:lang w:eastAsia="en-US"/>
    </w:rPr>
  </w:style>
  <w:style w:type="table" w:customStyle="1" w:styleId="Gitternetztabelle1hell1">
    <w:name w:val="Gitternetztabelle 1 hell1"/>
    <w:basedOn w:val="TableNormal"/>
    <w:uiPriority w:val="46"/>
    <w:rsid w:val="001F5523"/>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7267F3"/>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76817">
      <w:bodyDiv w:val="1"/>
      <w:marLeft w:val="0"/>
      <w:marRight w:val="0"/>
      <w:marTop w:val="0"/>
      <w:marBottom w:val="0"/>
      <w:divBdr>
        <w:top w:val="none" w:sz="0" w:space="0" w:color="auto"/>
        <w:left w:val="none" w:sz="0" w:space="0" w:color="auto"/>
        <w:bottom w:val="none" w:sz="0" w:space="0" w:color="auto"/>
        <w:right w:val="none" w:sz="0" w:space="0" w:color="auto"/>
      </w:divBdr>
    </w:div>
    <w:div w:id="91095745">
      <w:bodyDiv w:val="1"/>
      <w:marLeft w:val="0"/>
      <w:marRight w:val="0"/>
      <w:marTop w:val="0"/>
      <w:marBottom w:val="0"/>
      <w:divBdr>
        <w:top w:val="none" w:sz="0" w:space="0" w:color="auto"/>
        <w:left w:val="none" w:sz="0" w:space="0" w:color="auto"/>
        <w:bottom w:val="none" w:sz="0" w:space="0" w:color="auto"/>
        <w:right w:val="none" w:sz="0" w:space="0" w:color="auto"/>
      </w:divBdr>
    </w:div>
    <w:div w:id="201720207">
      <w:bodyDiv w:val="1"/>
      <w:marLeft w:val="0"/>
      <w:marRight w:val="0"/>
      <w:marTop w:val="0"/>
      <w:marBottom w:val="0"/>
      <w:divBdr>
        <w:top w:val="none" w:sz="0" w:space="0" w:color="auto"/>
        <w:left w:val="none" w:sz="0" w:space="0" w:color="auto"/>
        <w:bottom w:val="none" w:sz="0" w:space="0" w:color="auto"/>
        <w:right w:val="none" w:sz="0" w:space="0" w:color="auto"/>
      </w:divBdr>
    </w:div>
    <w:div w:id="225536669">
      <w:bodyDiv w:val="1"/>
      <w:marLeft w:val="0"/>
      <w:marRight w:val="0"/>
      <w:marTop w:val="0"/>
      <w:marBottom w:val="0"/>
      <w:divBdr>
        <w:top w:val="none" w:sz="0" w:space="0" w:color="auto"/>
        <w:left w:val="none" w:sz="0" w:space="0" w:color="auto"/>
        <w:bottom w:val="none" w:sz="0" w:space="0" w:color="auto"/>
        <w:right w:val="none" w:sz="0" w:space="0" w:color="auto"/>
      </w:divBdr>
      <w:divsChild>
        <w:div w:id="1362589871">
          <w:marLeft w:val="0"/>
          <w:marRight w:val="0"/>
          <w:marTop w:val="0"/>
          <w:marBottom w:val="0"/>
          <w:divBdr>
            <w:top w:val="none" w:sz="0" w:space="0" w:color="auto"/>
            <w:left w:val="none" w:sz="0" w:space="0" w:color="auto"/>
            <w:bottom w:val="none" w:sz="0" w:space="0" w:color="auto"/>
            <w:right w:val="none" w:sz="0" w:space="0" w:color="auto"/>
          </w:divBdr>
          <w:divsChild>
            <w:div w:id="476656032">
              <w:marLeft w:val="0"/>
              <w:marRight w:val="0"/>
              <w:marTop w:val="0"/>
              <w:marBottom w:val="0"/>
              <w:divBdr>
                <w:top w:val="none" w:sz="0" w:space="0" w:color="auto"/>
                <w:left w:val="none" w:sz="0" w:space="0" w:color="auto"/>
                <w:bottom w:val="none" w:sz="0" w:space="0" w:color="auto"/>
                <w:right w:val="none" w:sz="0" w:space="0" w:color="auto"/>
              </w:divBdr>
              <w:divsChild>
                <w:div w:id="18986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12566">
      <w:bodyDiv w:val="1"/>
      <w:marLeft w:val="0"/>
      <w:marRight w:val="0"/>
      <w:marTop w:val="0"/>
      <w:marBottom w:val="0"/>
      <w:divBdr>
        <w:top w:val="none" w:sz="0" w:space="0" w:color="auto"/>
        <w:left w:val="none" w:sz="0" w:space="0" w:color="auto"/>
        <w:bottom w:val="none" w:sz="0" w:space="0" w:color="auto"/>
        <w:right w:val="none" w:sz="0" w:space="0" w:color="auto"/>
      </w:divBdr>
      <w:divsChild>
        <w:div w:id="2061829544">
          <w:marLeft w:val="0"/>
          <w:marRight w:val="0"/>
          <w:marTop w:val="0"/>
          <w:marBottom w:val="0"/>
          <w:divBdr>
            <w:top w:val="none" w:sz="0" w:space="0" w:color="auto"/>
            <w:left w:val="none" w:sz="0" w:space="0" w:color="auto"/>
            <w:bottom w:val="none" w:sz="0" w:space="0" w:color="auto"/>
            <w:right w:val="none" w:sz="0" w:space="0" w:color="auto"/>
          </w:divBdr>
          <w:divsChild>
            <w:div w:id="1270433169">
              <w:marLeft w:val="0"/>
              <w:marRight w:val="0"/>
              <w:marTop w:val="0"/>
              <w:marBottom w:val="0"/>
              <w:divBdr>
                <w:top w:val="none" w:sz="0" w:space="0" w:color="auto"/>
                <w:left w:val="none" w:sz="0" w:space="0" w:color="auto"/>
                <w:bottom w:val="none" w:sz="0" w:space="0" w:color="auto"/>
                <w:right w:val="none" w:sz="0" w:space="0" w:color="auto"/>
              </w:divBdr>
              <w:divsChild>
                <w:div w:id="1707021949">
                  <w:marLeft w:val="0"/>
                  <w:marRight w:val="0"/>
                  <w:marTop w:val="0"/>
                  <w:marBottom w:val="0"/>
                  <w:divBdr>
                    <w:top w:val="none" w:sz="0" w:space="0" w:color="auto"/>
                    <w:left w:val="none" w:sz="0" w:space="0" w:color="auto"/>
                    <w:bottom w:val="none" w:sz="0" w:space="0" w:color="auto"/>
                    <w:right w:val="none" w:sz="0" w:space="0" w:color="auto"/>
                  </w:divBdr>
                  <w:divsChild>
                    <w:div w:id="16019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244195">
      <w:bodyDiv w:val="1"/>
      <w:marLeft w:val="0"/>
      <w:marRight w:val="0"/>
      <w:marTop w:val="0"/>
      <w:marBottom w:val="0"/>
      <w:divBdr>
        <w:top w:val="none" w:sz="0" w:space="0" w:color="auto"/>
        <w:left w:val="none" w:sz="0" w:space="0" w:color="auto"/>
        <w:bottom w:val="none" w:sz="0" w:space="0" w:color="auto"/>
        <w:right w:val="none" w:sz="0" w:space="0" w:color="auto"/>
      </w:divBdr>
      <w:divsChild>
        <w:div w:id="259149370">
          <w:marLeft w:val="0"/>
          <w:marRight w:val="0"/>
          <w:marTop w:val="0"/>
          <w:marBottom w:val="0"/>
          <w:divBdr>
            <w:top w:val="none" w:sz="0" w:space="0" w:color="auto"/>
            <w:left w:val="none" w:sz="0" w:space="0" w:color="auto"/>
            <w:bottom w:val="none" w:sz="0" w:space="0" w:color="auto"/>
            <w:right w:val="none" w:sz="0" w:space="0" w:color="auto"/>
          </w:divBdr>
          <w:divsChild>
            <w:div w:id="1553269223">
              <w:marLeft w:val="0"/>
              <w:marRight w:val="0"/>
              <w:marTop w:val="0"/>
              <w:marBottom w:val="0"/>
              <w:divBdr>
                <w:top w:val="none" w:sz="0" w:space="0" w:color="auto"/>
                <w:left w:val="none" w:sz="0" w:space="0" w:color="auto"/>
                <w:bottom w:val="none" w:sz="0" w:space="0" w:color="auto"/>
                <w:right w:val="none" w:sz="0" w:space="0" w:color="auto"/>
              </w:divBdr>
              <w:divsChild>
                <w:div w:id="10084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607399">
      <w:bodyDiv w:val="1"/>
      <w:marLeft w:val="0"/>
      <w:marRight w:val="0"/>
      <w:marTop w:val="0"/>
      <w:marBottom w:val="0"/>
      <w:divBdr>
        <w:top w:val="none" w:sz="0" w:space="0" w:color="auto"/>
        <w:left w:val="none" w:sz="0" w:space="0" w:color="auto"/>
        <w:bottom w:val="none" w:sz="0" w:space="0" w:color="auto"/>
        <w:right w:val="none" w:sz="0" w:space="0" w:color="auto"/>
      </w:divBdr>
      <w:divsChild>
        <w:div w:id="776098786">
          <w:marLeft w:val="0"/>
          <w:marRight w:val="0"/>
          <w:marTop w:val="0"/>
          <w:marBottom w:val="0"/>
          <w:divBdr>
            <w:top w:val="none" w:sz="0" w:space="0" w:color="auto"/>
            <w:left w:val="none" w:sz="0" w:space="0" w:color="auto"/>
            <w:bottom w:val="none" w:sz="0" w:space="0" w:color="auto"/>
            <w:right w:val="none" w:sz="0" w:space="0" w:color="auto"/>
          </w:divBdr>
          <w:divsChild>
            <w:div w:id="722216760">
              <w:marLeft w:val="0"/>
              <w:marRight w:val="0"/>
              <w:marTop w:val="0"/>
              <w:marBottom w:val="0"/>
              <w:divBdr>
                <w:top w:val="none" w:sz="0" w:space="0" w:color="auto"/>
                <w:left w:val="none" w:sz="0" w:space="0" w:color="auto"/>
                <w:bottom w:val="none" w:sz="0" w:space="0" w:color="auto"/>
                <w:right w:val="none" w:sz="0" w:space="0" w:color="auto"/>
              </w:divBdr>
              <w:divsChild>
                <w:div w:id="120278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62">
      <w:bodyDiv w:val="1"/>
      <w:marLeft w:val="0"/>
      <w:marRight w:val="0"/>
      <w:marTop w:val="0"/>
      <w:marBottom w:val="0"/>
      <w:divBdr>
        <w:top w:val="none" w:sz="0" w:space="0" w:color="auto"/>
        <w:left w:val="none" w:sz="0" w:space="0" w:color="auto"/>
        <w:bottom w:val="none" w:sz="0" w:space="0" w:color="auto"/>
        <w:right w:val="none" w:sz="0" w:space="0" w:color="auto"/>
      </w:divBdr>
      <w:divsChild>
        <w:div w:id="891622382">
          <w:marLeft w:val="0"/>
          <w:marRight w:val="0"/>
          <w:marTop w:val="0"/>
          <w:marBottom w:val="0"/>
          <w:divBdr>
            <w:top w:val="none" w:sz="0" w:space="0" w:color="auto"/>
            <w:left w:val="none" w:sz="0" w:space="0" w:color="auto"/>
            <w:bottom w:val="none" w:sz="0" w:space="0" w:color="auto"/>
            <w:right w:val="none" w:sz="0" w:space="0" w:color="auto"/>
          </w:divBdr>
          <w:divsChild>
            <w:div w:id="4140130">
              <w:marLeft w:val="0"/>
              <w:marRight w:val="0"/>
              <w:marTop w:val="0"/>
              <w:marBottom w:val="0"/>
              <w:divBdr>
                <w:top w:val="none" w:sz="0" w:space="0" w:color="auto"/>
                <w:left w:val="none" w:sz="0" w:space="0" w:color="auto"/>
                <w:bottom w:val="none" w:sz="0" w:space="0" w:color="auto"/>
                <w:right w:val="none" w:sz="0" w:space="0" w:color="auto"/>
              </w:divBdr>
              <w:divsChild>
                <w:div w:id="1982685387">
                  <w:marLeft w:val="0"/>
                  <w:marRight w:val="0"/>
                  <w:marTop w:val="0"/>
                  <w:marBottom w:val="0"/>
                  <w:divBdr>
                    <w:top w:val="none" w:sz="0" w:space="0" w:color="auto"/>
                    <w:left w:val="none" w:sz="0" w:space="0" w:color="auto"/>
                    <w:bottom w:val="none" w:sz="0" w:space="0" w:color="auto"/>
                    <w:right w:val="none" w:sz="0" w:space="0" w:color="auto"/>
                  </w:divBdr>
                  <w:divsChild>
                    <w:div w:id="7517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113394">
      <w:bodyDiv w:val="1"/>
      <w:marLeft w:val="0"/>
      <w:marRight w:val="0"/>
      <w:marTop w:val="0"/>
      <w:marBottom w:val="0"/>
      <w:divBdr>
        <w:top w:val="none" w:sz="0" w:space="0" w:color="auto"/>
        <w:left w:val="none" w:sz="0" w:space="0" w:color="auto"/>
        <w:bottom w:val="none" w:sz="0" w:space="0" w:color="auto"/>
        <w:right w:val="none" w:sz="0" w:space="0" w:color="auto"/>
      </w:divBdr>
      <w:divsChild>
        <w:div w:id="1410233586">
          <w:marLeft w:val="0"/>
          <w:marRight w:val="0"/>
          <w:marTop w:val="0"/>
          <w:marBottom w:val="0"/>
          <w:divBdr>
            <w:top w:val="none" w:sz="0" w:space="0" w:color="auto"/>
            <w:left w:val="none" w:sz="0" w:space="0" w:color="auto"/>
            <w:bottom w:val="none" w:sz="0" w:space="0" w:color="auto"/>
            <w:right w:val="none" w:sz="0" w:space="0" w:color="auto"/>
          </w:divBdr>
          <w:divsChild>
            <w:div w:id="6576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8274">
      <w:bodyDiv w:val="1"/>
      <w:marLeft w:val="0"/>
      <w:marRight w:val="0"/>
      <w:marTop w:val="0"/>
      <w:marBottom w:val="0"/>
      <w:divBdr>
        <w:top w:val="none" w:sz="0" w:space="0" w:color="auto"/>
        <w:left w:val="none" w:sz="0" w:space="0" w:color="auto"/>
        <w:bottom w:val="none" w:sz="0" w:space="0" w:color="auto"/>
        <w:right w:val="none" w:sz="0" w:space="0" w:color="auto"/>
      </w:divBdr>
      <w:divsChild>
        <w:div w:id="1638753722">
          <w:marLeft w:val="0"/>
          <w:marRight w:val="0"/>
          <w:marTop w:val="0"/>
          <w:marBottom w:val="0"/>
          <w:divBdr>
            <w:top w:val="none" w:sz="0" w:space="0" w:color="auto"/>
            <w:left w:val="none" w:sz="0" w:space="0" w:color="auto"/>
            <w:bottom w:val="none" w:sz="0" w:space="0" w:color="auto"/>
            <w:right w:val="none" w:sz="0" w:space="0" w:color="auto"/>
          </w:divBdr>
          <w:divsChild>
            <w:div w:id="1143501838">
              <w:marLeft w:val="0"/>
              <w:marRight w:val="0"/>
              <w:marTop w:val="0"/>
              <w:marBottom w:val="0"/>
              <w:divBdr>
                <w:top w:val="none" w:sz="0" w:space="0" w:color="auto"/>
                <w:left w:val="none" w:sz="0" w:space="0" w:color="auto"/>
                <w:bottom w:val="none" w:sz="0" w:space="0" w:color="auto"/>
                <w:right w:val="none" w:sz="0" w:space="0" w:color="auto"/>
              </w:divBdr>
              <w:divsChild>
                <w:div w:id="9395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323844">
      <w:bodyDiv w:val="1"/>
      <w:marLeft w:val="0"/>
      <w:marRight w:val="0"/>
      <w:marTop w:val="0"/>
      <w:marBottom w:val="0"/>
      <w:divBdr>
        <w:top w:val="none" w:sz="0" w:space="0" w:color="auto"/>
        <w:left w:val="none" w:sz="0" w:space="0" w:color="auto"/>
        <w:bottom w:val="none" w:sz="0" w:space="0" w:color="auto"/>
        <w:right w:val="none" w:sz="0" w:space="0" w:color="auto"/>
      </w:divBdr>
      <w:divsChild>
        <w:div w:id="1743991820">
          <w:marLeft w:val="0"/>
          <w:marRight w:val="0"/>
          <w:marTop w:val="0"/>
          <w:marBottom w:val="0"/>
          <w:divBdr>
            <w:top w:val="none" w:sz="0" w:space="0" w:color="auto"/>
            <w:left w:val="none" w:sz="0" w:space="0" w:color="auto"/>
            <w:bottom w:val="none" w:sz="0" w:space="0" w:color="auto"/>
            <w:right w:val="none" w:sz="0" w:space="0" w:color="auto"/>
          </w:divBdr>
          <w:divsChild>
            <w:div w:id="1392076199">
              <w:marLeft w:val="0"/>
              <w:marRight w:val="0"/>
              <w:marTop w:val="0"/>
              <w:marBottom w:val="0"/>
              <w:divBdr>
                <w:top w:val="none" w:sz="0" w:space="0" w:color="auto"/>
                <w:left w:val="none" w:sz="0" w:space="0" w:color="auto"/>
                <w:bottom w:val="none" w:sz="0" w:space="0" w:color="auto"/>
                <w:right w:val="none" w:sz="0" w:space="0" w:color="auto"/>
              </w:divBdr>
              <w:divsChild>
                <w:div w:id="16460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4255">
      <w:bodyDiv w:val="1"/>
      <w:marLeft w:val="0"/>
      <w:marRight w:val="0"/>
      <w:marTop w:val="0"/>
      <w:marBottom w:val="0"/>
      <w:divBdr>
        <w:top w:val="none" w:sz="0" w:space="0" w:color="auto"/>
        <w:left w:val="none" w:sz="0" w:space="0" w:color="auto"/>
        <w:bottom w:val="none" w:sz="0" w:space="0" w:color="auto"/>
        <w:right w:val="none" w:sz="0" w:space="0" w:color="auto"/>
      </w:divBdr>
      <w:divsChild>
        <w:div w:id="879247839">
          <w:marLeft w:val="0"/>
          <w:marRight w:val="0"/>
          <w:marTop w:val="0"/>
          <w:marBottom w:val="0"/>
          <w:divBdr>
            <w:top w:val="none" w:sz="0" w:space="0" w:color="auto"/>
            <w:left w:val="none" w:sz="0" w:space="0" w:color="auto"/>
            <w:bottom w:val="none" w:sz="0" w:space="0" w:color="auto"/>
            <w:right w:val="none" w:sz="0" w:space="0" w:color="auto"/>
          </w:divBdr>
          <w:divsChild>
            <w:div w:id="1206021022">
              <w:marLeft w:val="0"/>
              <w:marRight w:val="0"/>
              <w:marTop w:val="0"/>
              <w:marBottom w:val="0"/>
              <w:divBdr>
                <w:top w:val="none" w:sz="0" w:space="0" w:color="auto"/>
                <w:left w:val="none" w:sz="0" w:space="0" w:color="auto"/>
                <w:bottom w:val="none" w:sz="0" w:space="0" w:color="auto"/>
                <w:right w:val="none" w:sz="0" w:space="0" w:color="auto"/>
              </w:divBdr>
              <w:divsChild>
                <w:div w:id="579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59235">
      <w:bodyDiv w:val="1"/>
      <w:marLeft w:val="0"/>
      <w:marRight w:val="0"/>
      <w:marTop w:val="0"/>
      <w:marBottom w:val="0"/>
      <w:divBdr>
        <w:top w:val="none" w:sz="0" w:space="0" w:color="auto"/>
        <w:left w:val="none" w:sz="0" w:space="0" w:color="auto"/>
        <w:bottom w:val="none" w:sz="0" w:space="0" w:color="auto"/>
        <w:right w:val="none" w:sz="0" w:space="0" w:color="auto"/>
      </w:divBdr>
      <w:divsChild>
        <w:div w:id="381947493">
          <w:marLeft w:val="0"/>
          <w:marRight w:val="0"/>
          <w:marTop w:val="0"/>
          <w:marBottom w:val="0"/>
          <w:divBdr>
            <w:top w:val="none" w:sz="0" w:space="0" w:color="auto"/>
            <w:left w:val="none" w:sz="0" w:space="0" w:color="auto"/>
            <w:bottom w:val="none" w:sz="0" w:space="0" w:color="auto"/>
            <w:right w:val="none" w:sz="0" w:space="0" w:color="auto"/>
          </w:divBdr>
          <w:divsChild>
            <w:div w:id="1924756535">
              <w:marLeft w:val="0"/>
              <w:marRight w:val="0"/>
              <w:marTop w:val="0"/>
              <w:marBottom w:val="0"/>
              <w:divBdr>
                <w:top w:val="none" w:sz="0" w:space="0" w:color="auto"/>
                <w:left w:val="none" w:sz="0" w:space="0" w:color="auto"/>
                <w:bottom w:val="none" w:sz="0" w:space="0" w:color="auto"/>
                <w:right w:val="none" w:sz="0" w:space="0" w:color="auto"/>
              </w:divBdr>
              <w:divsChild>
                <w:div w:id="1593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1949">
      <w:bodyDiv w:val="1"/>
      <w:marLeft w:val="0"/>
      <w:marRight w:val="0"/>
      <w:marTop w:val="0"/>
      <w:marBottom w:val="0"/>
      <w:divBdr>
        <w:top w:val="none" w:sz="0" w:space="0" w:color="auto"/>
        <w:left w:val="none" w:sz="0" w:space="0" w:color="auto"/>
        <w:bottom w:val="none" w:sz="0" w:space="0" w:color="auto"/>
        <w:right w:val="none" w:sz="0" w:space="0" w:color="auto"/>
      </w:divBdr>
      <w:divsChild>
        <w:div w:id="47729400">
          <w:marLeft w:val="0"/>
          <w:marRight w:val="0"/>
          <w:marTop w:val="0"/>
          <w:marBottom w:val="0"/>
          <w:divBdr>
            <w:top w:val="none" w:sz="0" w:space="0" w:color="auto"/>
            <w:left w:val="none" w:sz="0" w:space="0" w:color="auto"/>
            <w:bottom w:val="none" w:sz="0" w:space="0" w:color="auto"/>
            <w:right w:val="none" w:sz="0" w:space="0" w:color="auto"/>
          </w:divBdr>
          <w:divsChild>
            <w:div w:id="668676476">
              <w:marLeft w:val="0"/>
              <w:marRight w:val="0"/>
              <w:marTop w:val="0"/>
              <w:marBottom w:val="0"/>
              <w:divBdr>
                <w:top w:val="none" w:sz="0" w:space="0" w:color="auto"/>
                <w:left w:val="none" w:sz="0" w:space="0" w:color="auto"/>
                <w:bottom w:val="none" w:sz="0" w:space="0" w:color="auto"/>
                <w:right w:val="none" w:sz="0" w:space="0" w:color="auto"/>
              </w:divBdr>
              <w:divsChild>
                <w:div w:id="76808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530416">
      <w:bodyDiv w:val="1"/>
      <w:marLeft w:val="0"/>
      <w:marRight w:val="0"/>
      <w:marTop w:val="0"/>
      <w:marBottom w:val="0"/>
      <w:divBdr>
        <w:top w:val="none" w:sz="0" w:space="0" w:color="auto"/>
        <w:left w:val="none" w:sz="0" w:space="0" w:color="auto"/>
        <w:bottom w:val="none" w:sz="0" w:space="0" w:color="auto"/>
        <w:right w:val="none" w:sz="0" w:space="0" w:color="auto"/>
      </w:divBdr>
      <w:divsChild>
        <w:div w:id="1487670077">
          <w:marLeft w:val="0"/>
          <w:marRight w:val="0"/>
          <w:marTop w:val="0"/>
          <w:marBottom w:val="0"/>
          <w:divBdr>
            <w:top w:val="none" w:sz="0" w:space="0" w:color="auto"/>
            <w:left w:val="none" w:sz="0" w:space="0" w:color="auto"/>
            <w:bottom w:val="none" w:sz="0" w:space="0" w:color="auto"/>
            <w:right w:val="none" w:sz="0" w:space="0" w:color="auto"/>
          </w:divBdr>
          <w:divsChild>
            <w:div w:id="326134460">
              <w:marLeft w:val="0"/>
              <w:marRight w:val="0"/>
              <w:marTop w:val="0"/>
              <w:marBottom w:val="0"/>
              <w:divBdr>
                <w:top w:val="none" w:sz="0" w:space="0" w:color="auto"/>
                <w:left w:val="none" w:sz="0" w:space="0" w:color="auto"/>
                <w:bottom w:val="none" w:sz="0" w:space="0" w:color="auto"/>
                <w:right w:val="none" w:sz="0" w:space="0" w:color="auto"/>
              </w:divBdr>
              <w:divsChild>
                <w:div w:id="6445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710723">
      <w:bodyDiv w:val="1"/>
      <w:marLeft w:val="0"/>
      <w:marRight w:val="0"/>
      <w:marTop w:val="0"/>
      <w:marBottom w:val="0"/>
      <w:divBdr>
        <w:top w:val="none" w:sz="0" w:space="0" w:color="auto"/>
        <w:left w:val="none" w:sz="0" w:space="0" w:color="auto"/>
        <w:bottom w:val="none" w:sz="0" w:space="0" w:color="auto"/>
        <w:right w:val="none" w:sz="0" w:space="0" w:color="auto"/>
      </w:divBdr>
      <w:divsChild>
        <w:div w:id="111361233">
          <w:marLeft w:val="0"/>
          <w:marRight w:val="0"/>
          <w:marTop w:val="0"/>
          <w:marBottom w:val="0"/>
          <w:divBdr>
            <w:top w:val="none" w:sz="0" w:space="0" w:color="auto"/>
            <w:left w:val="none" w:sz="0" w:space="0" w:color="auto"/>
            <w:bottom w:val="none" w:sz="0" w:space="0" w:color="auto"/>
            <w:right w:val="none" w:sz="0" w:space="0" w:color="auto"/>
          </w:divBdr>
          <w:divsChild>
            <w:div w:id="977028147">
              <w:marLeft w:val="0"/>
              <w:marRight w:val="0"/>
              <w:marTop w:val="0"/>
              <w:marBottom w:val="0"/>
              <w:divBdr>
                <w:top w:val="none" w:sz="0" w:space="0" w:color="auto"/>
                <w:left w:val="none" w:sz="0" w:space="0" w:color="auto"/>
                <w:bottom w:val="none" w:sz="0" w:space="0" w:color="auto"/>
                <w:right w:val="none" w:sz="0" w:space="0" w:color="auto"/>
              </w:divBdr>
              <w:divsChild>
                <w:div w:id="957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7996">
          <w:marLeft w:val="0"/>
          <w:marRight w:val="0"/>
          <w:marTop w:val="0"/>
          <w:marBottom w:val="0"/>
          <w:divBdr>
            <w:top w:val="none" w:sz="0" w:space="0" w:color="auto"/>
            <w:left w:val="none" w:sz="0" w:space="0" w:color="auto"/>
            <w:bottom w:val="none" w:sz="0" w:space="0" w:color="auto"/>
            <w:right w:val="none" w:sz="0" w:space="0" w:color="auto"/>
          </w:divBdr>
          <w:divsChild>
            <w:div w:id="1714304535">
              <w:marLeft w:val="0"/>
              <w:marRight w:val="0"/>
              <w:marTop w:val="0"/>
              <w:marBottom w:val="0"/>
              <w:divBdr>
                <w:top w:val="none" w:sz="0" w:space="0" w:color="auto"/>
                <w:left w:val="none" w:sz="0" w:space="0" w:color="auto"/>
                <w:bottom w:val="none" w:sz="0" w:space="0" w:color="auto"/>
                <w:right w:val="none" w:sz="0" w:space="0" w:color="auto"/>
              </w:divBdr>
              <w:divsChild>
                <w:div w:id="12370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107020">
      <w:bodyDiv w:val="1"/>
      <w:marLeft w:val="0"/>
      <w:marRight w:val="0"/>
      <w:marTop w:val="0"/>
      <w:marBottom w:val="0"/>
      <w:divBdr>
        <w:top w:val="none" w:sz="0" w:space="0" w:color="auto"/>
        <w:left w:val="none" w:sz="0" w:space="0" w:color="auto"/>
        <w:bottom w:val="none" w:sz="0" w:space="0" w:color="auto"/>
        <w:right w:val="none" w:sz="0" w:space="0" w:color="auto"/>
      </w:divBdr>
      <w:divsChild>
        <w:div w:id="488249628">
          <w:marLeft w:val="0"/>
          <w:marRight w:val="0"/>
          <w:marTop w:val="0"/>
          <w:marBottom w:val="0"/>
          <w:divBdr>
            <w:top w:val="none" w:sz="0" w:space="0" w:color="auto"/>
            <w:left w:val="none" w:sz="0" w:space="0" w:color="auto"/>
            <w:bottom w:val="none" w:sz="0" w:space="0" w:color="auto"/>
            <w:right w:val="none" w:sz="0" w:space="0" w:color="auto"/>
          </w:divBdr>
          <w:divsChild>
            <w:div w:id="1685285482">
              <w:marLeft w:val="0"/>
              <w:marRight w:val="0"/>
              <w:marTop w:val="0"/>
              <w:marBottom w:val="0"/>
              <w:divBdr>
                <w:top w:val="none" w:sz="0" w:space="0" w:color="auto"/>
                <w:left w:val="none" w:sz="0" w:space="0" w:color="auto"/>
                <w:bottom w:val="none" w:sz="0" w:space="0" w:color="auto"/>
                <w:right w:val="none" w:sz="0" w:space="0" w:color="auto"/>
              </w:divBdr>
              <w:divsChild>
                <w:div w:id="1671636033">
                  <w:marLeft w:val="0"/>
                  <w:marRight w:val="0"/>
                  <w:marTop w:val="0"/>
                  <w:marBottom w:val="0"/>
                  <w:divBdr>
                    <w:top w:val="none" w:sz="0" w:space="0" w:color="auto"/>
                    <w:left w:val="none" w:sz="0" w:space="0" w:color="auto"/>
                    <w:bottom w:val="none" w:sz="0" w:space="0" w:color="auto"/>
                    <w:right w:val="none" w:sz="0" w:space="0" w:color="auto"/>
                  </w:divBdr>
                  <w:divsChild>
                    <w:div w:id="1272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383343">
      <w:bodyDiv w:val="1"/>
      <w:marLeft w:val="0"/>
      <w:marRight w:val="0"/>
      <w:marTop w:val="0"/>
      <w:marBottom w:val="0"/>
      <w:divBdr>
        <w:top w:val="none" w:sz="0" w:space="0" w:color="auto"/>
        <w:left w:val="none" w:sz="0" w:space="0" w:color="auto"/>
        <w:bottom w:val="none" w:sz="0" w:space="0" w:color="auto"/>
        <w:right w:val="none" w:sz="0" w:space="0" w:color="auto"/>
      </w:divBdr>
      <w:divsChild>
        <w:div w:id="1008216012">
          <w:marLeft w:val="0"/>
          <w:marRight w:val="0"/>
          <w:marTop w:val="0"/>
          <w:marBottom w:val="0"/>
          <w:divBdr>
            <w:top w:val="none" w:sz="0" w:space="0" w:color="auto"/>
            <w:left w:val="none" w:sz="0" w:space="0" w:color="auto"/>
            <w:bottom w:val="none" w:sz="0" w:space="0" w:color="auto"/>
            <w:right w:val="none" w:sz="0" w:space="0" w:color="auto"/>
          </w:divBdr>
          <w:divsChild>
            <w:div w:id="300428009">
              <w:marLeft w:val="0"/>
              <w:marRight w:val="0"/>
              <w:marTop w:val="0"/>
              <w:marBottom w:val="0"/>
              <w:divBdr>
                <w:top w:val="none" w:sz="0" w:space="0" w:color="auto"/>
                <w:left w:val="none" w:sz="0" w:space="0" w:color="auto"/>
                <w:bottom w:val="none" w:sz="0" w:space="0" w:color="auto"/>
                <w:right w:val="none" w:sz="0" w:space="0" w:color="auto"/>
              </w:divBdr>
              <w:divsChild>
                <w:div w:id="155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673877">
      <w:bodyDiv w:val="1"/>
      <w:marLeft w:val="0"/>
      <w:marRight w:val="0"/>
      <w:marTop w:val="0"/>
      <w:marBottom w:val="0"/>
      <w:divBdr>
        <w:top w:val="none" w:sz="0" w:space="0" w:color="auto"/>
        <w:left w:val="none" w:sz="0" w:space="0" w:color="auto"/>
        <w:bottom w:val="none" w:sz="0" w:space="0" w:color="auto"/>
        <w:right w:val="none" w:sz="0" w:space="0" w:color="auto"/>
      </w:divBdr>
    </w:div>
    <w:div w:id="1440836594">
      <w:bodyDiv w:val="1"/>
      <w:marLeft w:val="0"/>
      <w:marRight w:val="0"/>
      <w:marTop w:val="0"/>
      <w:marBottom w:val="0"/>
      <w:divBdr>
        <w:top w:val="none" w:sz="0" w:space="0" w:color="auto"/>
        <w:left w:val="none" w:sz="0" w:space="0" w:color="auto"/>
        <w:bottom w:val="none" w:sz="0" w:space="0" w:color="auto"/>
        <w:right w:val="none" w:sz="0" w:space="0" w:color="auto"/>
      </w:divBdr>
      <w:divsChild>
        <w:div w:id="1443568557">
          <w:marLeft w:val="0"/>
          <w:marRight w:val="0"/>
          <w:marTop w:val="0"/>
          <w:marBottom w:val="0"/>
          <w:divBdr>
            <w:top w:val="none" w:sz="0" w:space="0" w:color="auto"/>
            <w:left w:val="none" w:sz="0" w:space="0" w:color="auto"/>
            <w:bottom w:val="none" w:sz="0" w:space="0" w:color="auto"/>
            <w:right w:val="none" w:sz="0" w:space="0" w:color="auto"/>
          </w:divBdr>
          <w:divsChild>
            <w:div w:id="1111513947">
              <w:marLeft w:val="0"/>
              <w:marRight w:val="0"/>
              <w:marTop w:val="0"/>
              <w:marBottom w:val="0"/>
              <w:divBdr>
                <w:top w:val="none" w:sz="0" w:space="0" w:color="auto"/>
                <w:left w:val="none" w:sz="0" w:space="0" w:color="auto"/>
                <w:bottom w:val="none" w:sz="0" w:space="0" w:color="auto"/>
                <w:right w:val="none" w:sz="0" w:space="0" w:color="auto"/>
              </w:divBdr>
              <w:divsChild>
                <w:div w:id="2071612803">
                  <w:marLeft w:val="0"/>
                  <w:marRight w:val="0"/>
                  <w:marTop w:val="0"/>
                  <w:marBottom w:val="0"/>
                  <w:divBdr>
                    <w:top w:val="none" w:sz="0" w:space="0" w:color="auto"/>
                    <w:left w:val="none" w:sz="0" w:space="0" w:color="auto"/>
                    <w:bottom w:val="none" w:sz="0" w:space="0" w:color="auto"/>
                    <w:right w:val="none" w:sz="0" w:space="0" w:color="auto"/>
                  </w:divBdr>
                  <w:divsChild>
                    <w:div w:id="13629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95543">
      <w:bodyDiv w:val="1"/>
      <w:marLeft w:val="0"/>
      <w:marRight w:val="0"/>
      <w:marTop w:val="0"/>
      <w:marBottom w:val="0"/>
      <w:divBdr>
        <w:top w:val="none" w:sz="0" w:space="0" w:color="auto"/>
        <w:left w:val="none" w:sz="0" w:space="0" w:color="auto"/>
        <w:bottom w:val="none" w:sz="0" w:space="0" w:color="auto"/>
        <w:right w:val="none" w:sz="0" w:space="0" w:color="auto"/>
      </w:divBdr>
      <w:divsChild>
        <w:div w:id="917444742">
          <w:marLeft w:val="0"/>
          <w:marRight w:val="0"/>
          <w:marTop w:val="0"/>
          <w:marBottom w:val="0"/>
          <w:divBdr>
            <w:top w:val="none" w:sz="0" w:space="0" w:color="auto"/>
            <w:left w:val="none" w:sz="0" w:space="0" w:color="auto"/>
            <w:bottom w:val="none" w:sz="0" w:space="0" w:color="auto"/>
            <w:right w:val="none" w:sz="0" w:space="0" w:color="auto"/>
          </w:divBdr>
          <w:divsChild>
            <w:div w:id="692458856">
              <w:marLeft w:val="0"/>
              <w:marRight w:val="0"/>
              <w:marTop w:val="0"/>
              <w:marBottom w:val="0"/>
              <w:divBdr>
                <w:top w:val="none" w:sz="0" w:space="0" w:color="auto"/>
                <w:left w:val="none" w:sz="0" w:space="0" w:color="auto"/>
                <w:bottom w:val="none" w:sz="0" w:space="0" w:color="auto"/>
                <w:right w:val="none" w:sz="0" w:space="0" w:color="auto"/>
              </w:divBdr>
              <w:divsChild>
                <w:div w:id="1135297258">
                  <w:marLeft w:val="0"/>
                  <w:marRight w:val="0"/>
                  <w:marTop w:val="0"/>
                  <w:marBottom w:val="0"/>
                  <w:divBdr>
                    <w:top w:val="none" w:sz="0" w:space="0" w:color="auto"/>
                    <w:left w:val="none" w:sz="0" w:space="0" w:color="auto"/>
                    <w:bottom w:val="none" w:sz="0" w:space="0" w:color="auto"/>
                    <w:right w:val="none" w:sz="0" w:space="0" w:color="auto"/>
                  </w:divBdr>
                  <w:divsChild>
                    <w:div w:id="12729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082531">
      <w:bodyDiv w:val="1"/>
      <w:marLeft w:val="0"/>
      <w:marRight w:val="0"/>
      <w:marTop w:val="0"/>
      <w:marBottom w:val="0"/>
      <w:divBdr>
        <w:top w:val="none" w:sz="0" w:space="0" w:color="auto"/>
        <w:left w:val="none" w:sz="0" w:space="0" w:color="auto"/>
        <w:bottom w:val="none" w:sz="0" w:space="0" w:color="auto"/>
        <w:right w:val="none" w:sz="0" w:space="0" w:color="auto"/>
      </w:divBdr>
      <w:divsChild>
        <w:div w:id="821121586">
          <w:marLeft w:val="0"/>
          <w:marRight w:val="0"/>
          <w:marTop w:val="0"/>
          <w:marBottom w:val="0"/>
          <w:divBdr>
            <w:top w:val="none" w:sz="0" w:space="0" w:color="auto"/>
            <w:left w:val="none" w:sz="0" w:space="0" w:color="auto"/>
            <w:bottom w:val="none" w:sz="0" w:space="0" w:color="auto"/>
            <w:right w:val="none" w:sz="0" w:space="0" w:color="auto"/>
          </w:divBdr>
          <w:divsChild>
            <w:div w:id="1565217766">
              <w:marLeft w:val="0"/>
              <w:marRight w:val="0"/>
              <w:marTop w:val="0"/>
              <w:marBottom w:val="0"/>
              <w:divBdr>
                <w:top w:val="none" w:sz="0" w:space="0" w:color="auto"/>
                <w:left w:val="none" w:sz="0" w:space="0" w:color="auto"/>
                <w:bottom w:val="none" w:sz="0" w:space="0" w:color="auto"/>
                <w:right w:val="none" w:sz="0" w:space="0" w:color="auto"/>
              </w:divBdr>
              <w:divsChild>
                <w:div w:id="1559900359">
                  <w:marLeft w:val="0"/>
                  <w:marRight w:val="0"/>
                  <w:marTop w:val="0"/>
                  <w:marBottom w:val="0"/>
                  <w:divBdr>
                    <w:top w:val="none" w:sz="0" w:space="0" w:color="auto"/>
                    <w:left w:val="none" w:sz="0" w:space="0" w:color="auto"/>
                    <w:bottom w:val="none" w:sz="0" w:space="0" w:color="auto"/>
                    <w:right w:val="none" w:sz="0" w:space="0" w:color="auto"/>
                  </w:divBdr>
                  <w:divsChild>
                    <w:div w:id="14564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05449">
      <w:bodyDiv w:val="1"/>
      <w:marLeft w:val="0"/>
      <w:marRight w:val="0"/>
      <w:marTop w:val="0"/>
      <w:marBottom w:val="0"/>
      <w:divBdr>
        <w:top w:val="none" w:sz="0" w:space="0" w:color="auto"/>
        <w:left w:val="none" w:sz="0" w:space="0" w:color="auto"/>
        <w:bottom w:val="none" w:sz="0" w:space="0" w:color="auto"/>
        <w:right w:val="none" w:sz="0" w:space="0" w:color="auto"/>
      </w:divBdr>
    </w:div>
    <w:div w:id="1624849912">
      <w:bodyDiv w:val="1"/>
      <w:marLeft w:val="0"/>
      <w:marRight w:val="0"/>
      <w:marTop w:val="0"/>
      <w:marBottom w:val="0"/>
      <w:divBdr>
        <w:top w:val="none" w:sz="0" w:space="0" w:color="auto"/>
        <w:left w:val="none" w:sz="0" w:space="0" w:color="auto"/>
        <w:bottom w:val="none" w:sz="0" w:space="0" w:color="auto"/>
        <w:right w:val="none" w:sz="0" w:space="0" w:color="auto"/>
      </w:divBdr>
      <w:divsChild>
        <w:div w:id="1916165412">
          <w:marLeft w:val="0"/>
          <w:marRight w:val="0"/>
          <w:marTop w:val="0"/>
          <w:marBottom w:val="0"/>
          <w:divBdr>
            <w:top w:val="none" w:sz="0" w:space="0" w:color="auto"/>
            <w:left w:val="none" w:sz="0" w:space="0" w:color="auto"/>
            <w:bottom w:val="none" w:sz="0" w:space="0" w:color="auto"/>
            <w:right w:val="none" w:sz="0" w:space="0" w:color="auto"/>
          </w:divBdr>
          <w:divsChild>
            <w:div w:id="18814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7790">
      <w:bodyDiv w:val="1"/>
      <w:marLeft w:val="0"/>
      <w:marRight w:val="0"/>
      <w:marTop w:val="0"/>
      <w:marBottom w:val="0"/>
      <w:divBdr>
        <w:top w:val="none" w:sz="0" w:space="0" w:color="auto"/>
        <w:left w:val="none" w:sz="0" w:space="0" w:color="auto"/>
        <w:bottom w:val="none" w:sz="0" w:space="0" w:color="auto"/>
        <w:right w:val="none" w:sz="0" w:space="0" w:color="auto"/>
      </w:divBdr>
    </w:div>
    <w:div w:id="1657604901">
      <w:bodyDiv w:val="1"/>
      <w:marLeft w:val="0"/>
      <w:marRight w:val="0"/>
      <w:marTop w:val="0"/>
      <w:marBottom w:val="0"/>
      <w:divBdr>
        <w:top w:val="none" w:sz="0" w:space="0" w:color="auto"/>
        <w:left w:val="none" w:sz="0" w:space="0" w:color="auto"/>
        <w:bottom w:val="none" w:sz="0" w:space="0" w:color="auto"/>
        <w:right w:val="none" w:sz="0" w:space="0" w:color="auto"/>
      </w:divBdr>
      <w:divsChild>
        <w:div w:id="1531797570">
          <w:marLeft w:val="0"/>
          <w:marRight w:val="0"/>
          <w:marTop w:val="0"/>
          <w:marBottom w:val="0"/>
          <w:divBdr>
            <w:top w:val="none" w:sz="0" w:space="0" w:color="auto"/>
            <w:left w:val="none" w:sz="0" w:space="0" w:color="auto"/>
            <w:bottom w:val="none" w:sz="0" w:space="0" w:color="auto"/>
            <w:right w:val="none" w:sz="0" w:space="0" w:color="auto"/>
          </w:divBdr>
          <w:divsChild>
            <w:div w:id="1514103240">
              <w:marLeft w:val="0"/>
              <w:marRight w:val="0"/>
              <w:marTop w:val="0"/>
              <w:marBottom w:val="0"/>
              <w:divBdr>
                <w:top w:val="none" w:sz="0" w:space="0" w:color="auto"/>
                <w:left w:val="none" w:sz="0" w:space="0" w:color="auto"/>
                <w:bottom w:val="none" w:sz="0" w:space="0" w:color="auto"/>
                <w:right w:val="none" w:sz="0" w:space="0" w:color="auto"/>
              </w:divBdr>
              <w:divsChild>
                <w:div w:id="14072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4981">
      <w:bodyDiv w:val="1"/>
      <w:marLeft w:val="0"/>
      <w:marRight w:val="0"/>
      <w:marTop w:val="0"/>
      <w:marBottom w:val="0"/>
      <w:divBdr>
        <w:top w:val="none" w:sz="0" w:space="0" w:color="auto"/>
        <w:left w:val="none" w:sz="0" w:space="0" w:color="auto"/>
        <w:bottom w:val="none" w:sz="0" w:space="0" w:color="auto"/>
        <w:right w:val="none" w:sz="0" w:space="0" w:color="auto"/>
      </w:divBdr>
      <w:divsChild>
        <w:div w:id="280116017">
          <w:marLeft w:val="0"/>
          <w:marRight w:val="0"/>
          <w:marTop w:val="0"/>
          <w:marBottom w:val="0"/>
          <w:divBdr>
            <w:top w:val="none" w:sz="0" w:space="0" w:color="auto"/>
            <w:left w:val="none" w:sz="0" w:space="0" w:color="auto"/>
            <w:bottom w:val="none" w:sz="0" w:space="0" w:color="auto"/>
            <w:right w:val="none" w:sz="0" w:space="0" w:color="auto"/>
          </w:divBdr>
          <w:divsChild>
            <w:div w:id="415174624">
              <w:marLeft w:val="0"/>
              <w:marRight w:val="0"/>
              <w:marTop w:val="0"/>
              <w:marBottom w:val="0"/>
              <w:divBdr>
                <w:top w:val="none" w:sz="0" w:space="0" w:color="auto"/>
                <w:left w:val="none" w:sz="0" w:space="0" w:color="auto"/>
                <w:bottom w:val="none" w:sz="0" w:space="0" w:color="auto"/>
                <w:right w:val="none" w:sz="0" w:space="0" w:color="auto"/>
              </w:divBdr>
              <w:divsChild>
                <w:div w:id="4450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8880">
      <w:bodyDiv w:val="1"/>
      <w:marLeft w:val="0"/>
      <w:marRight w:val="0"/>
      <w:marTop w:val="0"/>
      <w:marBottom w:val="0"/>
      <w:divBdr>
        <w:top w:val="none" w:sz="0" w:space="0" w:color="auto"/>
        <w:left w:val="none" w:sz="0" w:space="0" w:color="auto"/>
        <w:bottom w:val="none" w:sz="0" w:space="0" w:color="auto"/>
        <w:right w:val="none" w:sz="0" w:space="0" w:color="auto"/>
      </w:divBdr>
      <w:divsChild>
        <w:div w:id="1066297397">
          <w:marLeft w:val="0"/>
          <w:marRight w:val="0"/>
          <w:marTop w:val="0"/>
          <w:marBottom w:val="0"/>
          <w:divBdr>
            <w:top w:val="none" w:sz="0" w:space="0" w:color="auto"/>
            <w:left w:val="none" w:sz="0" w:space="0" w:color="auto"/>
            <w:bottom w:val="none" w:sz="0" w:space="0" w:color="auto"/>
            <w:right w:val="none" w:sz="0" w:space="0" w:color="auto"/>
          </w:divBdr>
          <w:divsChild>
            <w:div w:id="763766298">
              <w:marLeft w:val="0"/>
              <w:marRight w:val="0"/>
              <w:marTop w:val="0"/>
              <w:marBottom w:val="0"/>
              <w:divBdr>
                <w:top w:val="none" w:sz="0" w:space="0" w:color="auto"/>
                <w:left w:val="none" w:sz="0" w:space="0" w:color="auto"/>
                <w:bottom w:val="none" w:sz="0" w:space="0" w:color="auto"/>
                <w:right w:val="none" w:sz="0" w:space="0" w:color="auto"/>
              </w:divBdr>
              <w:divsChild>
                <w:div w:id="644703874">
                  <w:marLeft w:val="0"/>
                  <w:marRight w:val="0"/>
                  <w:marTop w:val="0"/>
                  <w:marBottom w:val="0"/>
                  <w:divBdr>
                    <w:top w:val="none" w:sz="0" w:space="0" w:color="auto"/>
                    <w:left w:val="none" w:sz="0" w:space="0" w:color="auto"/>
                    <w:bottom w:val="none" w:sz="0" w:space="0" w:color="auto"/>
                    <w:right w:val="none" w:sz="0" w:space="0" w:color="auto"/>
                  </w:divBdr>
                  <w:divsChild>
                    <w:div w:id="199714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802">
      <w:bodyDiv w:val="1"/>
      <w:marLeft w:val="0"/>
      <w:marRight w:val="0"/>
      <w:marTop w:val="0"/>
      <w:marBottom w:val="0"/>
      <w:divBdr>
        <w:top w:val="none" w:sz="0" w:space="0" w:color="auto"/>
        <w:left w:val="none" w:sz="0" w:space="0" w:color="auto"/>
        <w:bottom w:val="none" w:sz="0" w:space="0" w:color="auto"/>
        <w:right w:val="none" w:sz="0" w:space="0" w:color="auto"/>
      </w:divBdr>
    </w:div>
    <w:div w:id="1792623346">
      <w:bodyDiv w:val="1"/>
      <w:marLeft w:val="0"/>
      <w:marRight w:val="0"/>
      <w:marTop w:val="0"/>
      <w:marBottom w:val="0"/>
      <w:divBdr>
        <w:top w:val="none" w:sz="0" w:space="0" w:color="auto"/>
        <w:left w:val="none" w:sz="0" w:space="0" w:color="auto"/>
        <w:bottom w:val="none" w:sz="0" w:space="0" w:color="auto"/>
        <w:right w:val="none" w:sz="0" w:space="0" w:color="auto"/>
      </w:divBdr>
      <w:divsChild>
        <w:div w:id="166097550">
          <w:marLeft w:val="0"/>
          <w:marRight w:val="0"/>
          <w:marTop w:val="0"/>
          <w:marBottom w:val="0"/>
          <w:divBdr>
            <w:top w:val="none" w:sz="0" w:space="0" w:color="auto"/>
            <w:left w:val="none" w:sz="0" w:space="0" w:color="auto"/>
            <w:bottom w:val="none" w:sz="0" w:space="0" w:color="auto"/>
            <w:right w:val="none" w:sz="0" w:space="0" w:color="auto"/>
          </w:divBdr>
          <w:divsChild>
            <w:div w:id="1376929292">
              <w:marLeft w:val="0"/>
              <w:marRight w:val="0"/>
              <w:marTop w:val="0"/>
              <w:marBottom w:val="0"/>
              <w:divBdr>
                <w:top w:val="none" w:sz="0" w:space="0" w:color="auto"/>
                <w:left w:val="none" w:sz="0" w:space="0" w:color="auto"/>
                <w:bottom w:val="none" w:sz="0" w:space="0" w:color="auto"/>
                <w:right w:val="none" w:sz="0" w:space="0" w:color="auto"/>
              </w:divBdr>
              <w:divsChild>
                <w:div w:id="815530578">
                  <w:marLeft w:val="0"/>
                  <w:marRight w:val="0"/>
                  <w:marTop w:val="0"/>
                  <w:marBottom w:val="0"/>
                  <w:divBdr>
                    <w:top w:val="none" w:sz="0" w:space="0" w:color="auto"/>
                    <w:left w:val="none" w:sz="0" w:space="0" w:color="auto"/>
                    <w:bottom w:val="none" w:sz="0" w:space="0" w:color="auto"/>
                    <w:right w:val="none" w:sz="0" w:space="0" w:color="auto"/>
                  </w:divBdr>
                </w:div>
                <w:div w:id="243609115">
                  <w:marLeft w:val="0"/>
                  <w:marRight w:val="0"/>
                  <w:marTop w:val="0"/>
                  <w:marBottom w:val="0"/>
                  <w:divBdr>
                    <w:top w:val="none" w:sz="0" w:space="0" w:color="auto"/>
                    <w:left w:val="none" w:sz="0" w:space="0" w:color="auto"/>
                    <w:bottom w:val="none" w:sz="0" w:space="0" w:color="auto"/>
                    <w:right w:val="none" w:sz="0" w:space="0" w:color="auto"/>
                  </w:divBdr>
                </w:div>
                <w:div w:id="1217279419">
                  <w:marLeft w:val="0"/>
                  <w:marRight w:val="0"/>
                  <w:marTop w:val="0"/>
                  <w:marBottom w:val="0"/>
                  <w:divBdr>
                    <w:top w:val="none" w:sz="0" w:space="0" w:color="auto"/>
                    <w:left w:val="none" w:sz="0" w:space="0" w:color="auto"/>
                    <w:bottom w:val="none" w:sz="0" w:space="0" w:color="auto"/>
                    <w:right w:val="none" w:sz="0" w:space="0" w:color="auto"/>
                  </w:divBdr>
                </w:div>
              </w:divsChild>
            </w:div>
            <w:div w:id="409153828">
              <w:marLeft w:val="0"/>
              <w:marRight w:val="0"/>
              <w:marTop w:val="0"/>
              <w:marBottom w:val="0"/>
              <w:divBdr>
                <w:top w:val="none" w:sz="0" w:space="0" w:color="auto"/>
                <w:left w:val="none" w:sz="0" w:space="0" w:color="auto"/>
                <w:bottom w:val="none" w:sz="0" w:space="0" w:color="auto"/>
                <w:right w:val="none" w:sz="0" w:space="0" w:color="auto"/>
              </w:divBdr>
              <w:divsChild>
                <w:div w:id="1327710914">
                  <w:marLeft w:val="0"/>
                  <w:marRight w:val="0"/>
                  <w:marTop w:val="0"/>
                  <w:marBottom w:val="0"/>
                  <w:divBdr>
                    <w:top w:val="none" w:sz="0" w:space="0" w:color="auto"/>
                    <w:left w:val="none" w:sz="0" w:space="0" w:color="auto"/>
                    <w:bottom w:val="none" w:sz="0" w:space="0" w:color="auto"/>
                    <w:right w:val="none" w:sz="0" w:space="0" w:color="auto"/>
                  </w:divBdr>
                </w:div>
              </w:divsChild>
            </w:div>
            <w:div w:id="839202045">
              <w:marLeft w:val="0"/>
              <w:marRight w:val="0"/>
              <w:marTop w:val="0"/>
              <w:marBottom w:val="0"/>
              <w:divBdr>
                <w:top w:val="none" w:sz="0" w:space="0" w:color="auto"/>
                <w:left w:val="none" w:sz="0" w:space="0" w:color="auto"/>
                <w:bottom w:val="none" w:sz="0" w:space="0" w:color="auto"/>
                <w:right w:val="none" w:sz="0" w:space="0" w:color="auto"/>
              </w:divBdr>
              <w:divsChild>
                <w:div w:id="1265112577">
                  <w:marLeft w:val="0"/>
                  <w:marRight w:val="0"/>
                  <w:marTop w:val="0"/>
                  <w:marBottom w:val="0"/>
                  <w:divBdr>
                    <w:top w:val="none" w:sz="0" w:space="0" w:color="auto"/>
                    <w:left w:val="none" w:sz="0" w:space="0" w:color="auto"/>
                    <w:bottom w:val="none" w:sz="0" w:space="0" w:color="auto"/>
                    <w:right w:val="none" w:sz="0" w:space="0" w:color="auto"/>
                  </w:divBdr>
                </w:div>
                <w:div w:id="780344260">
                  <w:marLeft w:val="0"/>
                  <w:marRight w:val="0"/>
                  <w:marTop w:val="0"/>
                  <w:marBottom w:val="0"/>
                  <w:divBdr>
                    <w:top w:val="none" w:sz="0" w:space="0" w:color="auto"/>
                    <w:left w:val="none" w:sz="0" w:space="0" w:color="auto"/>
                    <w:bottom w:val="none" w:sz="0" w:space="0" w:color="auto"/>
                    <w:right w:val="none" w:sz="0" w:space="0" w:color="auto"/>
                  </w:divBdr>
                </w:div>
              </w:divsChild>
            </w:div>
            <w:div w:id="301539427">
              <w:marLeft w:val="0"/>
              <w:marRight w:val="0"/>
              <w:marTop w:val="0"/>
              <w:marBottom w:val="0"/>
              <w:divBdr>
                <w:top w:val="none" w:sz="0" w:space="0" w:color="auto"/>
                <w:left w:val="none" w:sz="0" w:space="0" w:color="auto"/>
                <w:bottom w:val="none" w:sz="0" w:space="0" w:color="auto"/>
                <w:right w:val="none" w:sz="0" w:space="0" w:color="auto"/>
              </w:divBdr>
              <w:divsChild>
                <w:div w:id="1547256487">
                  <w:marLeft w:val="0"/>
                  <w:marRight w:val="0"/>
                  <w:marTop w:val="0"/>
                  <w:marBottom w:val="0"/>
                  <w:divBdr>
                    <w:top w:val="none" w:sz="0" w:space="0" w:color="auto"/>
                    <w:left w:val="none" w:sz="0" w:space="0" w:color="auto"/>
                    <w:bottom w:val="none" w:sz="0" w:space="0" w:color="auto"/>
                    <w:right w:val="none" w:sz="0" w:space="0" w:color="auto"/>
                  </w:divBdr>
                </w:div>
                <w:div w:id="229386097">
                  <w:marLeft w:val="0"/>
                  <w:marRight w:val="0"/>
                  <w:marTop w:val="0"/>
                  <w:marBottom w:val="0"/>
                  <w:divBdr>
                    <w:top w:val="none" w:sz="0" w:space="0" w:color="auto"/>
                    <w:left w:val="none" w:sz="0" w:space="0" w:color="auto"/>
                    <w:bottom w:val="none" w:sz="0" w:space="0" w:color="auto"/>
                    <w:right w:val="none" w:sz="0" w:space="0" w:color="auto"/>
                  </w:divBdr>
                </w:div>
                <w:div w:id="1026903953">
                  <w:marLeft w:val="0"/>
                  <w:marRight w:val="0"/>
                  <w:marTop w:val="0"/>
                  <w:marBottom w:val="0"/>
                  <w:divBdr>
                    <w:top w:val="none" w:sz="0" w:space="0" w:color="auto"/>
                    <w:left w:val="none" w:sz="0" w:space="0" w:color="auto"/>
                    <w:bottom w:val="none" w:sz="0" w:space="0" w:color="auto"/>
                    <w:right w:val="none" w:sz="0" w:space="0" w:color="auto"/>
                  </w:divBdr>
                </w:div>
              </w:divsChild>
            </w:div>
            <w:div w:id="920335405">
              <w:marLeft w:val="0"/>
              <w:marRight w:val="0"/>
              <w:marTop w:val="0"/>
              <w:marBottom w:val="0"/>
              <w:divBdr>
                <w:top w:val="none" w:sz="0" w:space="0" w:color="auto"/>
                <w:left w:val="none" w:sz="0" w:space="0" w:color="auto"/>
                <w:bottom w:val="none" w:sz="0" w:space="0" w:color="auto"/>
                <w:right w:val="none" w:sz="0" w:space="0" w:color="auto"/>
              </w:divBdr>
              <w:divsChild>
                <w:div w:id="174460389">
                  <w:marLeft w:val="0"/>
                  <w:marRight w:val="0"/>
                  <w:marTop w:val="0"/>
                  <w:marBottom w:val="0"/>
                  <w:divBdr>
                    <w:top w:val="none" w:sz="0" w:space="0" w:color="auto"/>
                    <w:left w:val="none" w:sz="0" w:space="0" w:color="auto"/>
                    <w:bottom w:val="none" w:sz="0" w:space="0" w:color="auto"/>
                    <w:right w:val="none" w:sz="0" w:space="0" w:color="auto"/>
                  </w:divBdr>
                </w:div>
                <w:div w:id="527331735">
                  <w:marLeft w:val="0"/>
                  <w:marRight w:val="0"/>
                  <w:marTop w:val="0"/>
                  <w:marBottom w:val="0"/>
                  <w:divBdr>
                    <w:top w:val="none" w:sz="0" w:space="0" w:color="auto"/>
                    <w:left w:val="none" w:sz="0" w:space="0" w:color="auto"/>
                    <w:bottom w:val="none" w:sz="0" w:space="0" w:color="auto"/>
                    <w:right w:val="none" w:sz="0" w:space="0" w:color="auto"/>
                  </w:divBdr>
                </w:div>
                <w:div w:id="1437480895">
                  <w:marLeft w:val="0"/>
                  <w:marRight w:val="0"/>
                  <w:marTop w:val="0"/>
                  <w:marBottom w:val="0"/>
                  <w:divBdr>
                    <w:top w:val="none" w:sz="0" w:space="0" w:color="auto"/>
                    <w:left w:val="none" w:sz="0" w:space="0" w:color="auto"/>
                    <w:bottom w:val="none" w:sz="0" w:space="0" w:color="auto"/>
                    <w:right w:val="none" w:sz="0" w:space="0" w:color="auto"/>
                  </w:divBdr>
                </w:div>
              </w:divsChild>
            </w:div>
            <w:div w:id="878204376">
              <w:marLeft w:val="0"/>
              <w:marRight w:val="0"/>
              <w:marTop w:val="0"/>
              <w:marBottom w:val="0"/>
              <w:divBdr>
                <w:top w:val="none" w:sz="0" w:space="0" w:color="auto"/>
                <w:left w:val="none" w:sz="0" w:space="0" w:color="auto"/>
                <w:bottom w:val="none" w:sz="0" w:space="0" w:color="auto"/>
                <w:right w:val="none" w:sz="0" w:space="0" w:color="auto"/>
              </w:divBdr>
              <w:divsChild>
                <w:div w:id="760756206">
                  <w:marLeft w:val="0"/>
                  <w:marRight w:val="0"/>
                  <w:marTop w:val="0"/>
                  <w:marBottom w:val="0"/>
                  <w:divBdr>
                    <w:top w:val="none" w:sz="0" w:space="0" w:color="auto"/>
                    <w:left w:val="none" w:sz="0" w:space="0" w:color="auto"/>
                    <w:bottom w:val="none" w:sz="0" w:space="0" w:color="auto"/>
                    <w:right w:val="none" w:sz="0" w:space="0" w:color="auto"/>
                  </w:divBdr>
                </w:div>
              </w:divsChild>
            </w:div>
            <w:div w:id="621041211">
              <w:marLeft w:val="0"/>
              <w:marRight w:val="0"/>
              <w:marTop w:val="0"/>
              <w:marBottom w:val="0"/>
              <w:divBdr>
                <w:top w:val="none" w:sz="0" w:space="0" w:color="auto"/>
                <w:left w:val="none" w:sz="0" w:space="0" w:color="auto"/>
                <w:bottom w:val="none" w:sz="0" w:space="0" w:color="auto"/>
                <w:right w:val="none" w:sz="0" w:space="0" w:color="auto"/>
              </w:divBdr>
              <w:divsChild>
                <w:div w:id="1657956770">
                  <w:marLeft w:val="0"/>
                  <w:marRight w:val="0"/>
                  <w:marTop w:val="0"/>
                  <w:marBottom w:val="0"/>
                  <w:divBdr>
                    <w:top w:val="none" w:sz="0" w:space="0" w:color="auto"/>
                    <w:left w:val="none" w:sz="0" w:space="0" w:color="auto"/>
                    <w:bottom w:val="none" w:sz="0" w:space="0" w:color="auto"/>
                    <w:right w:val="none" w:sz="0" w:space="0" w:color="auto"/>
                  </w:divBdr>
                </w:div>
              </w:divsChild>
            </w:div>
            <w:div w:id="2084594782">
              <w:marLeft w:val="0"/>
              <w:marRight w:val="0"/>
              <w:marTop w:val="0"/>
              <w:marBottom w:val="0"/>
              <w:divBdr>
                <w:top w:val="none" w:sz="0" w:space="0" w:color="auto"/>
                <w:left w:val="none" w:sz="0" w:space="0" w:color="auto"/>
                <w:bottom w:val="none" w:sz="0" w:space="0" w:color="auto"/>
                <w:right w:val="none" w:sz="0" w:space="0" w:color="auto"/>
              </w:divBdr>
              <w:divsChild>
                <w:div w:id="876312625">
                  <w:marLeft w:val="0"/>
                  <w:marRight w:val="0"/>
                  <w:marTop w:val="0"/>
                  <w:marBottom w:val="0"/>
                  <w:divBdr>
                    <w:top w:val="none" w:sz="0" w:space="0" w:color="auto"/>
                    <w:left w:val="none" w:sz="0" w:space="0" w:color="auto"/>
                    <w:bottom w:val="none" w:sz="0" w:space="0" w:color="auto"/>
                    <w:right w:val="none" w:sz="0" w:space="0" w:color="auto"/>
                  </w:divBdr>
                </w:div>
                <w:div w:id="176846153">
                  <w:marLeft w:val="0"/>
                  <w:marRight w:val="0"/>
                  <w:marTop w:val="0"/>
                  <w:marBottom w:val="0"/>
                  <w:divBdr>
                    <w:top w:val="none" w:sz="0" w:space="0" w:color="auto"/>
                    <w:left w:val="none" w:sz="0" w:space="0" w:color="auto"/>
                    <w:bottom w:val="none" w:sz="0" w:space="0" w:color="auto"/>
                    <w:right w:val="none" w:sz="0" w:space="0" w:color="auto"/>
                  </w:divBdr>
                </w:div>
                <w:div w:id="283586330">
                  <w:marLeft w:val="0"/>
                  <w:marRight w:val="0"/>
                  <w:marTop w:val="0"/>
                  <w:marBottom w:val="0"/>
                  <w:divBdr>
                    <w:top w:val="none" w:sz="0" w:space="0" w:color="auto"/>
                    <w:left w:val="none" w:sz="0" w:space="0" w:color="auto"/>
                    <w:bottom w:val="none" w:sz="0" w:space="0" w:color="auto"/>
                    <w:right w:val="none" w:sz="0" w:space="0" w:color="auto"/>
                  </w:divBdr>
                </w:div>
              </w:divsChild>
            </w:div>
            <w:div w:id="330068386">
              <w:marLeft w:val="0"/>
              <w:marRight w:val="0"/>
              <w:marTop w:val="0"/>
              <w:marBottom w:val="0"/>
              <w:divBdr>
                <w:top w:val="none" w:sz="0" w:space="0" w:color="auto"/>
                <w:left w:val="none" w:sz="0" w:space="0" w:color="auto"/>
                <w:bottom w:val="none" w:sz="0" w:space="0" w:color="auto"/>
                <w:right w:val="none" w:sz="0" w:space="0" w:color="auto"/>
              </w:divBdr>
              <w:divsChild>
                <w:div w:id="359665808">
                  <w:marLeft w:val="0"/>
                  <w:marRight w:val="0"/>
                  <w:marTop w:val="0"/>
                  <w:marBottom w:val="0"/>
                  <w:divBdr>
                    <w:top w:val="none" w:sz="0" w:space="0" w:color="auto"/>
                    <w:left w:val="none" w:sz="0" w:space="0" w:color="auto"/>
                    <w:bottom w:val="none" w:sz="0" w:space="0" w:color="auto"/>
                    <w:right w:val="none" w:sz="0" w:space="0" w:color="auto"/>
                  </w:divBdr>
                </w:div>
                <w:div w:id="2051998253">
                  <w:marLeft w:val="0"/>
                  <w:marRight w:val="0"/>
                  <w:marTop w:val="0"/>
                  <w:marBottom w:val="0"/>
                  <w:divBdr>
                    <w:top w:val="none" w:sz="0" w:space="0" w:color="auto"/>
                    <w:left w:val="none" w:sz="0" w:space="0" w:color="auto"/>
                    <w:bottom w:val="none" w:sz="0" w:space="0" w:color="auto"/>
                    <w:right w:val="none" w:sz="0" w:space="0" w:color="auto"/>
                  </w:divBdr>
                </w:div>
                <w:div w:id="159515556">
                  <w:marLeft w:val="0"/>
                  <w:marRight w:val="0"/>
                  <w:marTop w:val="0"/>
                  <w:marBottom w:val="0"/>
                  <w:divBdr>
                    <w:top w:val="none" w:sz="0" w:space="0" w:color="auto"/>
                    <w:left w:val="none" w:sz="0" w:space="0" w:color="auto"/>
                    <w:bottom w:val="none" w:sz="0" w:space="0" w:color="auto"/>
                    <w:right w:val="none" w:sz="0" w:space="0" w:color="auto"/>
                  </w:divBdr>
                </w:div>
                <w:div w:id="1179150794">
                  <w:marLeft w:val="0"/>
                  <w:marRight w:val="0"/>
                  <w:marTop w:val="0"/>
                  <w:marBottom w:val="0"/>
                  <w:divBdr>
                    <w:top w:val="none" w:sz="0" w:space="0" w:color="auto"/>
                    <w:left w:val="none" w:sz="0" w:space="0" w:color="auto"/>
                    <w:bottom w:val="none" w:sz="0" w:space="0" w:color="auto"/>
                    <w:right w:val="none" w:sz="0" w:space="0" w:color="auto"/>
                  </w:divBdr>
                </w:div>
              </w:divsChild>
            </w:div>
            <w:div w:id="959609154">
              <w:marLeft w:val="0"/>
              <w:marRight w:val="0"/>
              <w:marTop w:val="0"/>
              <w:marBottom w:val="0"/>
              <w:divBdr>
                <w:top w:val="none" w:sz="0" w:space="0" w:color="auto"/>
                <w:left w:val="none" w:sz="0" w:space="0" w:color="auto"/>
                <w:bottom w:val="none" w:sz="0" w:space="0" w:color="auto"/>
                <w:right w:val="none" w:sz="0" w:space="0" w:color="auto"/>
              </w:divBdr>
              <w:divsChild>
                <w:div w:id="202795152">
                  <w:marLeft w:val="0"/>
                  <w:marRight w:val="0"/>
                  <w:marTop w:val="0"/>
                  <w:marBottom w:val="0"/>
                  <w:divBdr>
                    <w:top w:val="none" w:sz="0" w:space="0" w:color="auto"/>
                    <w:left w:val="none" w:sz="0" w:space="0" w:color="auto"/>
                    <w:bottom w:val="none" w:sz="0" w:space="0" w:color="auto"/>
                    <w:right w:val="none" w:sz="0" w:space="0" w:color="auto"/>
                  </w:divBdr>
                </w:div>
                <w:div w:id="2011567777">
                  <w:marLeft w:val="0"/>
                  <w:marRight w:val="0"/>
                  <w:marTop w:val="0"/>
                  <w:marBottom w:val="0"/>
                  <w:divBdr>
                    <w:top w:val="none" w:sz="0" w:space="0" w:color="auto"/>
                    <w:left w:val="none" w:sz="0" w:space="0" w:color="auto"/>
                    <w:bottom w:val="none" w:sz="0" w:space="0" w:color="auto"/>
                    <w:right w:val="none" w:sz="0" w:space="0" w:color="auto"/>
                  </w:divBdr>
                </w:div>
              </w:divsChild>
            </w:div>
            <w:div w:id="777987238">
              <w:marLeft w:val="0"/>
              <w:marRight w:val="0"/>
              <w:marTop w:val="0"/>
              <w:marBottom w:val="0"/>
              <w:divBdr>
                <w:top w:val="none" w:sz="0" w:space="0" w:color="auto"/>
                <w:left w:val="none" w:sz="0" w:space="0" w:color="auto"/>
                <w:bottom w:val="none" w:sz="0" w:space="0" w:color="auto"/>
                <w:right w:val="none" w:sz="0" w:space="0" w:color="auto"/>
              </w:divBdr>
              <w:divsChild>
                <w:div w:id="1131065">
                  <w:marLeft w:val="0"/>
                  <w:marRight w:val="0"/>
                  <w:marTop w:val="0"/>
                  <w:marBottom w:val="0"/>
                  <w:divBdr>
                    <w:top w:val="none" w:sz="0" w:space="0" w:color="auto"/>
                    <w:left w:val="none" w:sz="0" w:space="0" w:color="auto"/>
                    <w:bottom w:val="none" w:sz="0" w:space="0" w:color="auto"/>
                    <w:right w:val="none" w:sz="0" w:space="0" w:color="auto"/>
                  </w:divBdr>
                </w:div>
              </w:divsChild>
            </w:div>
            <w:div w:id="2057462882">
              <w:marLeft w:val="0"/>
              <w:marRight w:val="0"/>
              <w:marTop w:val="0"/>
              <w:marBottom w:val="0"/>
              <w:divBdr>
                <w:top w:val="none" w:sz="0" w:space="0" w:color="auto"/>
                <w:left w:val="none" w:sz="0" w:space="0" w:color="auto"/>
                <w:bottom w:val="none" w:sz="0" w:space="0" w:color="auto"/>
                <w:right w:val="none" w:sz="0" w:space="0" w:color="auto"/>
              </w:divBdr>
              <w:divsChild>
                <w:div w:id="1957173610">
                  <w:marLeft w:val="0"/>
                  <w:marRight w:val="0"/>
                  <w:marTop w:val="0"/>
                  <w:marBottom w:val="0"/>
                  <w:divBdr>
                    <w:top w:val="none" w:sz="0" w:space="0" w:color="auto"/>
                    <w:left w:val="none" w:sz="0" w:space="0" w:color="auto"/>
                    <w:bottom w:val="none" w:sz="0" w:space="0" w:color="auto"/>
                    <w:right w:val="none" w:sz="0" w:space="0" w:color="auto"/>
                  </w:divBdr>
                </w:div>
              </w:divsChild>
            </w:div>
            <w:div w:id="1675569601">
              <w:marLeft w:val="0"/>
              <w:marRight w:val="0"/>
              <w:marTop w:val="0"/>
              <w:marBottom w:val="0"/>
              <w:divBdr>
                <w:top w:val="none" w:sz="0" w:space="0" w:color="auto"/>
                <w:left w:val="none" w:sz="0" w:space="0" w:color="auto"/>
                <w:bottom w:val="none" w:sz="0" w:space="0" w:color="auto"/>
                <w:right w:val="none" w:sz="0" w:space="0" w:color="auto"/>
              </w:divBdr>
              <w:divsChild>
                <w:div w:id="773592331">
                  <w:marLeft w:val="0"/>
                  <w:marRight w:val="0"/>
                  <w:marTop w:val="0"/>
                  <w:marBottom w:val="0"/>
                  <w:divBdr>
                    <w:top w:val="none" w:sz="0" w:space="0" w:color="auto"/>
                    <w:left w:val="none" w:sz="0" w:space="0" w:color="auto"/>
                    <w:bottom w:val="none" w:sz="0" w:space="0" w:color="auto"/>
                    <w:right w:val="none" w:sz="0" w:space="0" w:color="auto"/>
                  </w:divBdr>
                </w:div>
              </w:divsChild>
            </w:div>
            <w:div w:id="527530930">
              <w:marLeft w:val="0"/>
              <w:marRight w:val="0"/>
              <w:marTop w:val="0"/>
              <w:marBottom w:val="0"/>
              <w:divBdr>
                <w:top w:val="none" w:sz="0" w:space="0" w:color="auto"/>
                <w:left w:val="none" w:sz="0" w:space="0" w:color="auto"/>
                <w:bottom w:val="none" w:sz="0" w:space="0" w:color="auto"/>
                <w:right w:val="none" w:sz="0" w:space="0" w:color="auto"/>
              </w:divBdr>
              <w:divsChild>
                <w:div w:id="20156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09727">
      <w:bodyDiv w:val="1"/>
      <w:marLeft w:val="0"/>
      <w:marRight w:val="0"/>
      <w:marTop w:val="0"/>
      <w:marBottom w:val="0"/>
      <w:divBdr>
        <w:top w:val="none" w:sz="0" w:space="0" w:color="auto"/>
        <w:left w:val="none" w:sz="0" w:space="0" w:color="auto"/>
        <w:bottom w:val="none" w:sz="0" w:space="0" w:color="auto"/>
        <w:right w:val="none" w:sz="0" w:space="0" w:color="auto"/>
      </w:divBdr>
    </w:div>
    <w:div w:id="1922257365">
      <w:bodyDiv w:val="1"/>
      <w:marLeft w:val="0"/>
      <w:marRight w:val="0"/>
      <w:marTop w:val="0"/>
      <w:marBottom w:val="0"/>
      <w:divBdr>
        <w:top w:val="none" w:sz="0" w:space="0" w:color="auto"/>
        <w:left w:val="none" w:sz="0" w:space="0" w:color="auto"/>
        <w:bottom w:val="none" w:sz="0" w:space="0" w:color="auto"/>
        <w:right w:val="none" w:sz="0" w:space="0" w:color="auto"/>
      </w:divBdr>
      <w:divsChild>
        <w:div w:id="1831559781">
          <w:marLeft w:val="0"/>
          <w:marRight w:val="0"/>
          <w:marTop w:val="0"/>
          <w:marBottom w:val="0"/>
          <w:divBdr>
            <w:top w:val="none" w:sz="0" w:space="0" w:color="auto"/>
            <w:left w:val="none" w:sz="0" w:space="0" w:color="auto"/>
            <w:bottom w:val="none" w:sz="0" w:space="0" w:color="auto"/>
            <w:right w:val="none" w:sz="0" w:space="0" w:color="auto"/>
          </w:divBdr>
          <w:divsChild>
            <w:div w:id="1762488507">
              <w:marLeft w:val="0"/>
              <w:marRight w:val="0"/>
              <w:marTop w:val="0"/>
              <w:marBottom w:val="0"/>
              <w:divBdr>
                <w:top w:val="none" w:sz="0" w:space="0" w:color="auto"/>
                <w:left w:val="none" w:sz="0" w:space="0" w:color="auto"/>
                <w:bottom w:val="none" w:sz="0" w:space="0" w:color="auto"/>
                <w:right w:val="none" w:sz="0" w:space="0" w:color="auto"/>
              </w:divBdr>
              <w:divsChild>
                <w:div w:id="3917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298165">
      <w:bodyDiv w:val="1"/>
      <w:marLeft w:val="0"/>
      <w:marRight w:val="0"/>
      <w:marTop w:val="0"/>
      <w:marBottom w:val="0"/>
      <w:divBdr>
        <w:top w:val="none" w:sz="0" w:space="0" w:color="auto"/>
        <w:left w:val="none" w:sz="0" w:space="0" w:color="auto"/>
        <w:bottom w:val="none" w:sz="0" w:space="0" w:color="auto"/>
        <w:right w:val="none" w:sz="0" w:space="0" w:color="auto"/>
      </w:divBdr>
      <w:divsChild>
        <w:div w:id="25378119">
          <w:marLeft w:val="0"/>
          <w:marRight w:val="0"/>
          <w:marTop w:val="0"/>
          <w:marBottom w:val="0"/>
          <w:divBdr>
            <w:top w:val="none" w:sz="0" w:space="0" w:color="auto"/>
            <w:left w:val="none" w:sz="0" w:space="0" w:color="auto"/>
            <w:bottom w:val="none" w:sz="0" w:space="0" w:color="auto"/>
            <w:right w:val="none" w:sz="0" w:space="0" w:color="auto"/>
          </w:divBdr>
          <w:divsChild>
            <w:div w:id="826897836">
              <w:marLeft w:val="0"/>
              <w:marRight w:val="0"/>
              <w:marTop w:val="0"/>
              <w:marBottom w:val="0"/>
              <w:divBdr>
                <w:top w:val="none" w:sz="0" w:space="0" w:color="auto"/>
                <w:left w:val="none" w:sz="0" w:space="0" w:color="auto"/>
                <w:bottom w:val="none" w:sz="0" w:space="0" w:color="auto"/>
                <w:right w:val="none" w:sz="0" w:space="0" w:color="auto"/>
              </w:divBdr>
              <w:divsChild>
                <w:div w:id="198663763">
                  <w:marLeft w:val="0"/>
                  <w:marRight w:val="0"/>
                  <w:marTop w:val="0"/>
                  <w:marBottom w:val="0"/>
                  <w:divBdr>
                    <w:top w:val="none" w:sz="0" w:space="0" w:color="auto"/>
                    <w:left w:val="none" w:sz="0" w:space="0" w:color="auto"/>
                    <w:bottom w:val="none" w:sz="0" w:space="0" w:color="auto"/>
                    <w:right w:val="none" w:sz="0" w:space="0" w:color="auto"/>
                  </w:divBdr>
                  <w:divsChild>
                    <w:div w:id="114165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2875">
      <w:bodyDiv w:val="1"/>
      <w:marLeft w:val="0"/>
      <w:marRight w:val="0"/>
      <w:marTop w:val="0"/>
      <w:marBottom w:val="0"/>
      <w:divBdr>
        <w:top w:val="none" w:sz="0" w:space="0" w:color="auto"/>
        <w:left w:val="none" w:sz="0" w:space="0" w:color="auto"/>
        <w:bottom w:val="none" w:sz="0" w:space="0" w:color="auto"/>
        <w:right w:val="none" w:sz="0" w:space="0" w:color="auto"/>
      </w:divBdr>
      <w:divsChild>
        <w:div w:id="80833600">
          <w:marLeft w:val="0"/>
          <w:marRight w:val="0"/>
          <w:marTop w:val="0"/>
          <w:marBottom w:val="0"/>
          <w:divBdr>
            <w:top w:val="none" w:sz="0" w:space="0" w:color="auto"/>
            <w:left w:val="none" w:sz="0" w:space="0" w:color="auto"/>
            <w:bottom w:val="none" w:sz="0" w:space="0" w:color="auto"/>
            <w:right w:val="none" w:sz="0" w:space="0" w:color="auto"/>
          </w:divBdr>
          <w:divsChild>
            <w:div w:id="672925423">
              <w:marLeft w:val="0"/>
              <w:marRight w:val="0"/>
              <w:marTop w:val="0"/>
              <w:marBottom w:val="0"/>
              <w:divBdr>
                <w:top w:val="none" w:sz="0" w:space="0" w:color="auto"/>
                <w:left w:val="none" w:sz="0" w:space="0" w:color="auto"/>
                <w:bottom w:val="none" w:sz="0" w:space="0" w:color="auto"/>
                <w:right w:val="none" w:sz="0" w:space="0" w:color="auto"/>
              </w:divBdr>
              <w:divsChild>
                <w:div w:id="24950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59316">
      <w:bodyDiv w:val="1"/>
      <w:marLeft w:val="0"/>
      <w:marRight w:val="0"/>
      <w:marTop w:val="0"/>
      <w:marBottom w:val="0"/>
      <w:divBdr>
        <w:top w:val="none" w:sz="0" w:space="0" w:color="auto"/>
        <w:left w:val="none" w:sz="0" w:space="0" w:color="auto"/>
        <w:bottom w:val="none" w:sz="0" w:space="0" w:color="auto"/>
        <w:right w:val="none" w:sz="0" w:space="0" w:color="auto"/>
      </w:divBdr>
      <w:divsChild>
        <w:div w:id="782848382">
          <w:marLeft w:val="0"/>
          <w:marRight w:val="0"/>
          <w:marTop w:val="0"/>
          <w:marBottom w:val="0"/>
          <w:divBdr>
            <w:top w:val="none" w:sz="0" w:space="0" w:color="auto"/>
            <w:left w:val="none" w:sz="0" w:space="0" w:color="auto"/>
            <w:bottom w:val="none" w:sz="0" w:space="0" w:color="auto"/>
            <w:right w:val="none" w:sz="0" w:space="0" w:color="auto"/>
          </w:divBdr>
          <w:divsChild>
            <w:div w:id="1660428541">
              <w:marLeft w:val="0"/>
              <w:marRight w:val="0"/>
              <w:marTop w:val="0"/>
              <w:marBottom w:val="0"/>
              <w:divBdr>
                <w:top w:val="none" w:sz="0" w:space="0" w:color="auto"/>
                <w:left w:val="none" w:sz="0" w:space="0" w:color="auto"/>
                <w:bottom w:val="none" w:sz="0" w:space="0" w:color="auto"/>
                <w:right w:val="none" w:sz="0" w:space="0" w:color="auto"/>
              </w:divBdr>
              <w:divsChild>
                <w:div w:id="1313219802">
                  <w:marLeft w:val="0"/>
                  <w:marRight w:val="0"/>
                  <w:marTop w:val="0"/>
                  <w:marBottom w:val="0"/>
                  <w:divBdr>
                    <w:top w:val="none" w:sz="0" w:space="0" w:color="auto"/>
                    <w:left w:val="none" w:sz="0" w:space="0" w:color="auto"/>
                    <w:bottom w:val="none" w:sz="0" w:space="0" w:color="auto"/>
                    <w:right w:val="none" w:sz="0" w:space="0" w:color="auto"/>
                  </w:divBdr>
                  <w:divsChild>
                    <w:div w:id="19901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17924">
      <w:bodyDiv w:val="1"/>
      <w:marLeft w:val="0"/>
      <w:marRight w:val="0"/>
      <w:marTop w:val="0"/>
      <w:marBottom w:val="0"/>
      <w:divBdr>
        <w:top w:val="none" w:sz="0" w:space="0" w:color="auto"/>
        <w:left w:val="none" w:sz="0" w:space="0" w:color="auto"/>
        <w:bottom w:val="none" w:sz="0" w:space="0" w:color="auto"/>
        <w:right w:val="none" w:sz="0" w:space="0" w:color="auto"/>
      </w:divBdr>
      <w:divsChild>
        <w:div w:id="779105363">
          <w:marLeft w:val="0"/>
          <w:marRight w:val="0"/>
          <w:marTop w:val="0"/>
          <w:marBottom w:val="0"/>
          <w:divBdr>
            <w:top w:val="none" w:sz="0" w:space="0" w:color="auto"/>
            <w:left w:val="none" w:sz="0" w:space="0" w:color="auto"/>
            <w:bottom w:val="none" w:sz="0" w:space="0" w:color="auto"/>
            <w:right w:val="none" w:sz="0" w:space="0" w:color="auto"/>
          </w:divBdr>
          <w:divsChild>
            <w:div w:id="1602908653">
              <w:marLeft w:val="0"/>
              <w:marRight w:val="0"/>
              <w:marTop w:val="0"/>
              <w:marBottom w:val="0"/>
              <w:divBdr>
                <w:top w:val="none" w:sz="0" w:space="0" w:color="auto"/>
                <w:left w:val="none" w:sz="0" w:space="0" w:color="auto"/>
                <w:bottom w:val="none" w:sz="0" w:space="0" w:color="auto"/>
                <w:right w:val="none" w:sz="0" w:space="0" w:color="auto"/>
              </w:divBdr>
              <w:divsChild>
                <w:div w:id="786043934">
                  <w:marLeft w:val="0"/>
                  <w:marRight w:val="0"/>
                  <w:marTop w:val="0"/>
                  <w:marBottom w:val="0"/>
                  <w:divBdr>
                    <w:top w:val="none" w:sz="0" w:space="0" w:color="auto"/>
                    <w:left w:val="none" w:sz="0" w:space="0" w:color="auto"/>
                    <w:bottom w:val="none" w:sz="0" w:space="0" w:color="auto"/>
                    <w:right w:val="none" w:sz="0" w:space="0" w:color="auto"/>
                  </w:divBdr>
                  <w:divsChild>
                    <w:div w:id="1376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1.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microsoft.com/office/2007/relationships/hdphoto" Target="media/hdphoto2.wdp"/><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2.png"/><Relationship Id="rId35" Type="http://schemas.microsoft.com/office/2007/relationships/hdphoto" Target="media/hdphoto3.wdp"/><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SEN_Master_Dok_A4_mit_beBerlin_1.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Bri18</b:Tag>
    <b:SourceType>Book</b:SourceType>
    <b:Guid>{C2D16745-A61D-9C4F-8111-05470C42B24E}</b:Guid>
    <b:Title>Agile Schule</b:Title>
    <b:City>Bern</b:City>
    <b:Publisher>hep Verlag</b:Publisher>
    <b:Year>2018</b:Year>
    <b:Author>
      <b:Author>
        <b:NameList>
          <b:Person>
            <b:Last>Brichzin</b:Last>
            <b:First>Peter</b:First>
          </b:Person>
          <b:Person>
            <b:Last>Kastl</b:Last>
            <b:First>Petra</b:First>
          </b:Person>
          <b:Person>
            <b:Last>Romeike</b:Last>
            <b:First>Ralf</b:First>
          </b:Person>
        </b:NameList>
      </b:Author>
    </b:Author>
    <b:RefOrder>1</b:RefOrder>
  </b:Source>
</b:Sources>
</file>

<file path=customXml/itemProps1.xml><?xml version="1.0" encoding="utf-8"?>
<ds:datastoreItem xmlns:ds="http://schemas.openxmlformats.org/officeDocument/2006/customXml" ds:itemID="{A75D82F4-CD2E-4946-BD55-7FAF27A42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D:\Downloads\SEN_Master_Dok_A4_mit_beBerlin_1.dot</Template>
  <TotalTime>8</TotalTime>
  <Pages>10</Pages>
  <Words>3035</Words>
  <Characters>17300</Characters>
  <Application>Microsoft Office Word</Application>
  <DocSecurity>0</DocSecurity>
  <Lines>144</Lines>
  <Paragraphs>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Mareen Przybylla</cp:lastModifiedBy>
  <cp:revision>8</cp:revision>
  <dcterms:created xsi:type="dcterms:W3CDTF">2019-08-06T09:56:00Z</dcterms:created>
  <dcterms:modified xsi:type="dcterms:W3CDTF">2020-09-10T10:02:00Z</dcterms:modified>
</cp:coreProperties>
</file>